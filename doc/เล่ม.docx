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noProof/>
        </w:rPr>
        <w:drawing>
          <wp:inline distT="0" distB="0" distL="0" distR="0" wp14:anchorId="154143B7" wp14:editId="03CF75C3">
            <wp:extent cx="1057275" cy="981075"/>
            <wp:effectExtent l="19050" t="0" r="952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cs/>
        </w:rPr>
        <w:t>เว็บไซต์แสดงภาพตัวอย่างและแปลงไฟล์สามมิติออนไลน์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</w:rPr>
        <w:t>Website preview and converting three-dimensional files online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  <w:cs/>
        </w:rPr>
      </w:pPr>
      <w:r w:rsidRPr="00043E4C">
        <w:rPr>
          <w:rStyle w:val="BookTitle"/>
          <w:cs/>
        </w:rPr>
        <w:t>นาย</w:t>
      </w:r>
      <w:r w:rsidR="00B616A8" w:rsidRPr="00043E4C">
        <w:rPr>
          <w:rStyle w:val="BookTitle"/>
          <w:rFonts w:hint="cs"/>
          <w:cs/>
        </w:rPr>
        <w:t xml:space="preserve"> </w:t>
      </w:r>
      <w:r w:rsidRPr="00043E4C">
        <w:rPr>
          <w:rStyle w:val="BookTitle"/>
          <w:cs/>
        </w:rPr>
        <w:t xml:space="preserve">คมสัน นิภารัตน์ </w:t>
      </w:r>
      <w:r w:rsidRPr="00043E4C">
        <w:rPr>
          <w:rStyle w:val="BookTitle"/>
        </w:rPr>
        <w:tab/>
      </w:r>
      <w:r w:rsidRPr="00043E4C">
        <w:rPr>
          <w:rStyle w:val="BookTitle"/>
          <w:cs/>
        </w:rPr>
        <w:t xml:space="preserve">รหัส </w:t>
      </w:r>
      <w:r w:rsidRPr="00043E4C">
        <w:rPr>
          <w:rStyle w:val="BookTitle"/>
        </w:rPr>
        <w:tab/>
      </w:r>
      <w:r w:rsidRPr="00043E4C">
        <w:rPr>
          <w:rStyle w:val="BookTitle"/>
          <w:cs/>
        </w:rPr>
        <w:t>5952100228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cs/>
        </w:rPr>
        <w:t>คณะวิศวกรรมศาสตร์และเทคโนโลยี สถาบันการจัดการปัญญาภิวัฒน์</w:t>
      </w:r>
    </w:p>
    <w:p w:rsidR="00737639" w:rsidRPr="00043E4C" w:rsidRDefault="00DB48D7" w:rsidP="00043E4C">
      <w:pPr>
        <w:pStyle w:val="NoSpacing"/>
        <w:jc w:val="center"/>
        <w:rPr>
          <w:rStyle w:val="BookTitle"/>
          <w:cs/>
        </w:rPr>
        <w:sectPr w:rsidR="00737639" w:rsidRPr="00043E4C" w:rsidSect="00C4750B">
          <w:headerReference w:type="default" r:id="rId9"/>
          <w:footerReference w:type="first" r:id="rId10"/>
          <w:pgSz w:w="12240" w:h="15840"/>
          <w:pgMar w:top="2160" w:right="1440" w:bottom="1440" w:left="2160" w:header="720" w:footer="720" w:gutter="0"/>
          <w:cols w:space="720"/>
          <w:titlePg/>
          <w:docGrid w:linePitch="435"/>
        </w:sectPr>
      </w:pPr>
      <w:r w:rsidRPr="00043E4C">
        <w:rPr>
          <w:rStyle w:val="BookTitle"/>
          <w:cs/>
        </w:rPr>
        <w:t>ปีการศึกษา 256</w:t>
      </w:r>
      <w:r w:rsidR="0048737D" w:rsidRPr="00043E4C">
        <w:rPr>
          <w:rStyle w:val="BookTitle"/>
          <w:rFonts w:hint="cs"/>
          <w:cs/>
        </w:rPr>
        <w:t>2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noProof/>
        </w:rPr>
        <w:lastRenderedPageBreak/>
        <w:drawing>
          <wp:inline distT="0" distB="0" distL="0" distR="0" wp14:anchorId="154143B7" wp14:editId="03CF75C3">
            <wp:extent cx="1057275" cy="981075"/>
            <wp:effectExtent l="19050" t="0" r="952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cs/>
        </w:rPr>
        <w:t>เว็บไซต์แสดงภาพตัวอย่างและแปลงไฟล์สามมิติออนไลน์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</w:rPr>
        <w:t>Website preview and converting three-dimensional files online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  <w:cs/>
        </w:rPr>
      </w:pPr>
      <w:r w:rsidRPr="00043E4C">
        <w:rPr>
          <w:rStyle w:val="BookTitle"/>
          <w:cs/>
        </w:rPr>
        <w:t>นาย</w:t>
      </w:r>
      <w:r w:rsidR="00B616A8" w:rsidRPr="00043E4C">
        <w:rPr>
          <w:rStyle w:val="BookTitle"/>
          <w:rFonts w:hint="cs"/>
          <w:cs/>
        </w:rPr>
        <w:t xml:space="preserve"> </w:t>
      </w:r>
      <w:r w:rsidRPr="00043E4C">
        <w:rPr>
          <w:rStyle w:val="BookTitle"/>
          <w:cs/>
        </w:rPr>
        <w:t xml:space="preserve">คมสัน นิภารัตน์ </w:t>
      </w:r>
      <w:r w:rsidRPr="00043E4C">
        <w:rPr>
          <w:rStyle w:val="BookTitle"/>
        </w:rPr>
        <w:tab/>
      </w:r>
      <w:r w:rsidRPr="00043E4C">
        <w:rPr>
          <w:rStyle w:val="BookTitle"/>
          <w:cs/>
        </w:rPr>
        <w:t xml:space="preserve">รหัส </w:t>
      </w:r>
      <w:r w:rsidRPr="00043E4C">
        <w:rPr>
          <w:rStyle w:val="BookTitle"/>
        </w:rPr>
        <w:tab/>
      </w:r>
      <w:r w:rsidRPr="00043E4C">
        <w:rPr>
          <w:rStyle w:val="BookTitle"/>
          <w:cs/>
        </w:rPr>
        <w:t>5952100228</w:t>
      </w: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AA2D16" w:rsidRPr="00043E4C" w:rsidRDefault="00AA2D16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</w:p>
    <w:p w:rsidR="00DB48D7" w:rsidRPr="00043E4C" w:rsidRDefault="00DB48D7" w:rsidP="00043E4C">
      <w:pPr>
        <w:pStyle w:val="NoSpacing"/>
        <w:jc w:val="center"/>
        <w:rPr>
          <w:rStyle w:val="BookTitle"/>
        </w:rPr>
      </w:pPr>
      <w:r w:rsidRPr="00043E4C">
        <w:rPr>
          <w:rStyle w:val="BookTitle"/>
          <w:cs/>
        </w:rPr>
        <w:t>คณะวิศวกรรมศาสตร์และเทคโนโลยี สถาบันการจัดการปัญญาภิวัฒน์</w:t>
      </w:r>
    </w:p>
    <w:p w:rsidR="00737639" w:rsidRPr="00043E4C" w:rsidRDefault="00DB48D7" w:rsidP="00043E4C">
      <w:pPr>
        <w:pStyle w:val="NoSpacing"/>
        <w:jc w:val="center"/>
        <w:rPr>
          <w:rStyle w:val="BookTitle"/>
        </w:rPr>
        <w:sectPr w:rsidR="00737639" w:rsidRPr="00043E4C" w:rsidSect="00C4750B">
          <w:pgSz w:w="12240" w:h="15840"/>
          <w:pgMar w:top="2160" w:right="1440" w:bottom="1440" w:left="2160" w:header="720" w:footer="720" w:gutter="0"/>
          <w:cols w:space="720"/>
          <w:titlePg/>
          <w:docGrid w:linePitch="435"/>
        </w:sectPr>
      </w:pPr>
      <w:r w:rsidRPr="00043E4C">
        <w:rPr>
          <w:rStyle w:val="BookTitle"/>
          <w:cs/>
        </w:rPr>
        <w:t>ปีการศึกษา 256</w:t>
      </w:r>
      <w:r w:rsidR="0048737D" w:rsidRPr="00043E4C">
        <w:rPr>
          <w:rStyle w:val="BookTitle"/>
        </w:rPr>
        <w:t>2</w:t>
      </w:r>
    </w:p>
    <w:p w:rsidR="00DB48D7" w:rsidRPr="00E4466A" w:rsidRDefault="00DB48D7" w:rsidP="00AA2D16">
      <w:pPr>
        <w:pStyle w:val="Heading1"/>
        <w:numPr>
          <w:ilvl w:val="0"/>
          <w:numId w:val="0"/>
        </w:numPr>
      </w:pPr>
      <w:bookmarkStart w:id="0" w:name="_Toc25396373"/>
      <w:bookmarkStart w:id="1" w:name="_Toc25396955"/>
      <w:bookmarkStart w:id="2" w:name="_Toc25398484"/>
      <w:r w:rsidRPr="00E4466A">
        <w:rPr>
          <w:cs/>
        </w:rPr>
        <w:lastRenderedPageBreak/>
        <w:t>คำนำ</w:t>
      </w:r>
      <w:bookmarkEnd w:id="0"/>
      <w:bookmarkEnd w:id="1"/>
      <w:bookmarkEnd w:id="2"/>
    </w:p>
    <w:p w:rsidR="004D2B44" w:rsidRDefault="004D2B44" w:rsidP="003B5071"/>
    <w:p w:rsidR="00DB48D7" w:rsidRPr="0048737D" w:rsidRDefault="00DB48D7" w:rsidP="003B5071">
      <w:pPr>
        <w:rPr>
          <w:cs/>
        </w:rPr>
      </w:pPr>
      <w:r w:rsidRPr="0048737D">
        <w:rPr>
          <w:cs/>
        </w:rPr>
        <w:t>โครงงานเรื่องเว็บไซต์แสดงภาพตัวอย่างและแปลงไฟล์สามมิติออนไลน์</w:t>
      </w:r>
      <w:r w:rsidRPr="0048737D">
        <w:t xml:space="preserve"> </w:t>
      </w:r>
      <w:r w:rsidRPr="0048737D">
        <w:rPr>
          <w:cs/>
        </w:rPr>
        <w:t>จัดทำขึ้นเพื่อช่วยให้ผู้ที่</w:t>
      </w:r>
      <w:r w:rsidRPr="0048737D">
        <w:rPr>
          <w:rFonts w:hint="cs"/>
          <w:cs/>
        </w:rPr>
        <w:t>ต้องการ</w:t>
      </w:r>
      <w:r w:rsidR="00646B3F" w:rsidRPr="0048737D">
        <w:rPr>
          <w:rFonts w:hint="cs"/>
          <w:cs/>
        </w:rPr>
        <w:t>เรียกดูภาพตัวอย่างไฟล์สามมิติออนไลน์ หรือต้องการแปลงไฟล์สามมิติออนไลน์ รวมถึงอำนวยความสะดวกในการทำงานและการจัดการไฟล์สามมิติ</w:t>
      </w:r>
    </w:p>
    <w:p w:rsidR="00DB48D7" w:rsidRPr="002469AC" w:rsidRDefault="00DB48D7" w:rsidP="003B5071">
      <w:pPr>
        <w:rPr>
          <w:cs/>
        </w:rPr>
      </w:pPr>
      <w:r w:rsidRPr="002469AC">
        <w:rPr>
          <w:cs/>
        </w:rPr>
        <w:t>ผู้จัดทำขอขอบพระคุณอาจารย์ในคณะวิศวกรรมศาสตร์และเทคโนโลยีรวมถึงผู้ที่เกี่ยวข้องทุกท่านที่ให้การสนับสนุนจนกระทั่งโครงงานฉบับนี้เสร็จสมบูรณ์</w:t>
      </w:r>
    </w:p>
    <w:p w:rsidR="00DB48D7" w:rsidRPr="002469AC" w:rsidRDefault="00DB48D7" w:rsidP="003B5071">
      <w:pPr>
        <w:rPr>
          <w:cs/>
        </w:rPr>
      </w:pPr>
      <w:r w:rsidRPr="002469AC">
        <w:rPr>
          <w:cs/>
        </w:rPr>
        <w:t>ผู้จัดทำหวังว่าโครงงานฉบับนี้จะเป็นประโยชน์ต่อผู้ที่สนใจในและผู้ที่ต้องการ</w:t>
      </w:r>
      <w:r w:rsidR="00646B3F">
        <w:rPr>
          <w:rFonts w:hint="cs"/>
          <w:cs/>
        </w:rPr>
        <w:t>เรียกดูภาพตัวอย่างไฟล์สามมิติ และแปลงไฟล์สามมิติต่อไป</w:t>
      </w:r>
    </w:p>
    <w:p w:rsidR="00DB48D7" w:rsidRPr="002469AC" w:rsidRDefault="00DB48D7" w:rsidP="003B5071"/>
    <w:p w:rsidR="004D2B44" w:rsidRDefault="004D2B44" w:rsidP="00AA2D16">
      <w:pPr>
        <w:jc w:val="right"/>
      </w:pPr>
    </w:p>
    <w:p w:rsidR="004D2B44" w:rsidRPr="002469AC" w:rsidRDefault="004D2B44" w:rsidP="00AA2D16">
      <w:pPr>
        <w:jc w:val="right"/>
      </w:pPr>
      <w:r>
        <w:rPr>
          <w:rFonts w:hint="cs"/>
          <w:cs/>
        </w:rPr>
        <w:t>นาย คมสัน นิภารัตน์</w:t>
      </w:r>
    </w:p>
    <w:p w:rsidR="00737639" w:rsidRDefault="00646B3F" w:rsidP="00737639">
      <w:pPr>
        <w:jc w:val="right"/>
      </w:pPr>
      <w:r>
        <w:rPr>
          <w:rFonts w:hint="cs"/>
          <w:cs/>
        </w:rPr>
        <w:t>พฤศจิกายน</w:t>
      </w:r>
      <w:r w:rsidR="00DB48D7" w:rsidRPr="002469AC">
        <w:rPr>
          <w:cs/>
        </w:rPr>
        <w:t xml:space="preserve"> </w:t>
      </w:r>
      <w:r w:rsidR="00DB48D7" w:rsidRPr="002469AC">
        <w:t>25</w:t>
      </w:r>
      <w:r w:rsidR="00DB48D7" w:rsidRPr="002469AC">
        <w:rPr>
          <w:cs/>
        </w:rPr>
        <w:t>62</w:t>
      </w:r>
    </w:p>
    <w:p w:rsidR="003B2449" w:rsidRDefault="003B2449">
      <w:pPr>
        <w:tabs>
          <w:tab w:val="clear" w:pos="1526"/>
        </w:tabs>
        <w:spacing w:after="160" w:line="259" w:lineRule="auto"/>
        <w:ind w:firstLine="0"/>
        <w:jc w:val="left"/>
        <w:rPr>
          <w:cs/>
        </w:rPr>
      </w:pPr>
      <w:r>
        <w:rPr>
          <w:cs/>
        </w:rPr>
        <w:br w:type="page"/>
      </w:r>
    </w:p>
    <w:p w:rsidR="00AA2D16" w:rsidRDefault="00AA2D16" w:rsidP="00AA2D16">
      <w:pPr>
        <w:pStyle w:val="Heading1"/>
        <w:numPr>
          <w:ilvl w:val="0"/>
          <w:numId w:val="0"/>
        </w:numPr>
      </w:pPr>
      <w:bookmarkStart w:id="3" w:name="_Toc25398485"/>
      <w:r>
        <w:rPr>
          <w:rFonts w:hint="cs"/>
          <w:cs/>
        </w:rPr>
        <w:lastRenderedPageBreak/>
        <w:t>สารบัญ</w:t>
      </w:r>
      <w:bookmarkEnd w:id="3"/>
    </w:p>
    <w:p w:rsidR="003B2449" w:rsidRDefault="00AA2D16" w:rsidP="00AA2D16">
      <w:pPr>
        <w:pStyle w:val="NoSpacing"/>
        <w:tabs>
          <w:tab w:val="clear" w:pos="1526"/>
          <w:tab w:val="right" w:pos="8640"/>
        </w:tabs>
        <w:rPr>
          <w:noProof/>
        </w:rPr>
      </w:pPr>
      <w:r w:rsidRPr="00AA2D16">
        <w:rPr>
          <w:rFonts w:hint="cs"/>
          <w:b/>
          <w:bCs/>
          <w:cs/>
        </w:rPr>
        <w:t>เรื่อง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  <w:r>
        <w:rPr>
          <w:b/>
          <w:bCs/>
        </w:rPr>
        <w:fldChar w:fldCharType="begin"/>
      </w:r>
      <w:r w:rsidRPr="00AA2D16">
        <w:rPr>
          <w:b/>
          <w:bCs/>
        </w:rPr>
        <w:instrText xml:space="preserve"> TOC \o "1-2" \h \z \u </w:instrText>
      </w:r>
      <w:r>
        <w:rPr>
          <w:b/>
          <w:bCs/>
        </w:rPr>
        <w:fldChar w:fldCharType="separate"/>
      </w:r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4" w:history="1">
        <w:r w:rsidR="003B2449" w:rsidRPr="00BC3946">
          <w:rPr>
            <w:rStyle w:val="Hyperlink"/>
            <w:cs/>
          </w:rPr>
          <w:t>คำนำ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_Toc25398484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ก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5" w:history="1">
        <w:r w:rsidR="003B2449" w:rsidRPr="00BC3946">
          <w:rPr>
            <w:rStyle w:val="Hyperlink"/>
            <w:cs/>
          </w:rPr>
          <w:t>สารบัญ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_Toc25398485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ข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6" w:history="1">
        <w:r w:rsidR="003B2449" w:rsidRPr="00BC3946">
          <w:rPr>
            <w:rStyle w:val="Hyperlink"/>
            <w:cs/>
          </w:rPr>
          <w:t>สารบัญตาราง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_Toc25398486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ค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7" w:history="1">
        <w:r w:rsidR="003B2449" w:rsidRPr="00BC3946">
          <w:rPr>
            <w:rStyle w:val="Hyperlink"/>
            <w:cs/>
          </w:rPr>
          <w:t>สารบัญภาพ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_Toc25398487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ง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88" w:history="1">
        <w:r w:rsidR="003B2449" w:rsidRPr="00BC3946">
          <w:rPr>
            <w:rStyle w:val="Hyperlink"/>
            <w:cs/>
          </w:rPr>
          <w:t xml:space="preserve">บทที่ </w:t>
        </w:r>
        <w:r w:rsidR="003B2449" w:rsidRPr="00BC3946">
          <w:rPr>
            <w:rStyle w:val="Hyperlink"/>
          </w:rPr>
          <w:t>1</w:t>
        </w:r>
        <w:r w:rsidR="003B2449" w:rsidRPr="00BC3946">
          <w:rPr>
            <w:rStyle w:val="Hyperlink"/>
            <w:cs/>
          </w:rPr>
          <w:t xml:space="preserve"> บทนำ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_Toc25398488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1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89" w:history="1">
        <w:r w:rsidR="003B2449" w:rsidRPr="00BC3946">
          <w:rPr>
            <w:rStyle w:val="Hyperlink"/>
            <w:noProof/>
            <w:cs/>
          </w:rPr>
          <w:t>1.1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ความเป็นมาและความสำคัญของโครงงาน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_Toc25398489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1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0" w:history="1">
        <w:r w:rsidR="003B2449" w:rsidRPr="00BC3946">
          <w:rPr>
            <w:rStyle w:val="Hyperlink"/>
            <w:noProof/>
          </w:rPr>
          <w:t>1.2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วัตถุประสงค์ของโครงงาน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_Toc25398490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1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1" w:history="1">
        <w:r w:rsidR="003B2449" w:rsidRPr="00BC3946">
          <w:rPr>
            <w:rStyle w:val="Hyperlink"/>
            <w:noProof/>
          </w:rPr>
          <w:t>1.3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ขอบเขตของโครงงาน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_Toc25398491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1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2" w:history="1">
        <w:r w:rsidR="003B2449" w:rsidRPr="00BC3946">
          <w:rPr>
            <w:rStyle w:val="Hyperlink"/>
            <w:noProof/>
            <w:cs/>
          </w:rPr>
          <w:t>1.4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ประโยชน์ที่คาดว่าจะได้รับ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_Toc25398492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3" w:history="1">
        <w:r w:rsidR="003B2449" w:rsidRPr="00BC3946">
          <w:rPr>
            <w:rStyle w:val="Hyperlink"/>
            <w:noProof/>
            <w:cs/>
          </w:rPr>
          <w:t>1.5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อุปกรณ์และซอฟต์แวร์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_Toc25398493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94" w:history="1">
        <w:r w:rsidR="003B2449" w:rsidRPr="00BC3946">
          <w:rPr>
            <w:rStyle w:val="Hyperlink"/>
            <w:cs/>
          </w:rPr>
          <w:t xml:space="preserve">บทที่ </w:t>
        </w:r>
        <w:r w:rsidR="003B2449" w:rsidRPr="00BC3946">
          <w:rPr>
            <w:rStyle w:val="Hyperlink"/>
          </w:rPr>
          <w:t>2</w:t>
        </w:r>
        <w:r w:rsidR="003B2449" w:rsidRPr="00BC3946">
          <w:rPr>
            <w:rStyle w:val="Hyperlink"/>
            <w:cs/>
          </w:rPr>
          <w:t xml:space="preserve"> เอกสารและงานวิจัยที่เกี่ยวข้อง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_Toc25398494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4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5" w:history="1">
        <w:r w:rsidR="003B2449" w:rsidRPr="00BC3946">
          <w:rPr>
            <w:rStyle w:val="Hyperlink"/>
            <w:noProof/>
          </w:rPr>
          <w:t>2.1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ทฤษฏีที่เกี่ยวข้อง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_Toc25398495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4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6" w:history="1">
        <w:r w:rsidR="003B2449" w:rsidRPr="00BC3946">
          <w:rPr>
            <w:rStyle w:val="Hyperlink"/>
            <w:noProof/>
          </w:rPr>
          <w:t>2.2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เทคโนโลยีที่เกี่ยวข้อง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_Toc25398496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7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7" w:history="1">
        <w:r w:rsidR="003B2449" w:rsidRPr="00BC3946">
          <w:rPr>
            <w:rStyle w:val="Hyperlink"/>
            <w:noProof/>
          </w:rPr>
          <w:t>2.3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เอกสารและงานวิจัยที่เกี่ยวข้อง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_Toc25398497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8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498" w:history="1">
        <w:r w:rsidR="003B2449" w:rsidRPr="00BC3946">
          <w:rPr>
            <w:rStyle w:val="Hyperlink"/>
            <w:noProof/>
            <w:cs/>
          </w:rPr>
          <w:t>2.4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ตารางสังเคราะห์เพื่อการเปรียบเทียบระหว่างงานวิจัย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_Toc25398498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15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499" w:history="1">
        <w:r w:rsidR="003B2449" w:rsidRPr="00BC3946">
          <w:rPr>
            <w:rStyle w:val="Hyperlink"/>
            <w:cs/>
          </w:rPr>
          <w:t>บทที่ 3 วิธีการดำเนินการ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_Toc25398499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18</w:t>
        </w:r>
        <w:r w:rsidR="003B2449">
          <w:rPr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0" w:history="1">
        <w:r w:rsidR="003B2449" w:rsidRPr="00BC3946">
          <w:rPr>
            <w:rStyle w:val="Hyperlink"/>
            <w:noProof/>
            <w:cs/>
          </w:rPr>
          <w:t>3.1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การวิเคราะห์ออกแบบโครงงาน และลักษณะโครงสร้างของโครงงาน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_Toc25398500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18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1" w:history="1">
        <w:r w:rsidR="003B2449" w:rsidRPr="00BC3946">
          <w:rPr>
            <w:rStyle w:val="Hyperlink"/>
            <w:noProof/>
            <w:cs/>
          </w:rPr>
          <w:t>3.</w:t>
        </w:r>
        <w:r w:rsidR="003B2449" w:rsidRPr="00BC3946">
          <w:rPr>
            <w:rStyle w:val="Hyperlink"/>
            <w:noProof/>
          </w:rPr>
          <w:t>2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การวิเคราะห์ปัญหาที่อาจเกิดขึ้น และขั้นตอน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_Toc25398501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20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2" w:history="1">
        <w:r w:rsidR="003B2449" w:rsidRPr="00BC3946">
          <w:rPr>
            <w:rStyle w:val="Hyperlink"/>
            <w:noProof/>
            <w:cs/>
          </w:rPr>
          <w:t>3.3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กระบวนการในการแสดงภาพตัวอย่างสามมิติ แปลงไฟล์ และการพัฒนาเว็บไซต์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_Toc25398502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21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3" w:history="1">
        <w:r w:rsidR="003B2449" w:rsidRPr="00BC3946">
          <w:rPr>
            <w:rStyle w:val="Hyperlink"/>
            <w:noProof/>
            <w:cs/>
          </w:rPr>
          <w:t>3.</w:t>
        </w:r>
        <w:r w:rsidR="003B2449" w:rsidRPr="00BC3946">
          <w:rPr>
            <w:rStyle w:val="Hyperlink"/>
            <w:noProof/>
          </w:rPr>
          <w:t>4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การทดสอบประสิทธิภาพโครงงาน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_Toc25398503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26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2"/>
        <w:tabs>
          <w:tab w:val="left" w:pos="132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398504" w:history="1">
        <w:r w:rsidR="003B2449" w:rsidRPr="00BC3946">
          <w:rPr>
            <w:rStyle w:val="Hyperlink"/>
            <w:noProof/>
            <w:cs/>
          </w:rPr>
          <w:t>3.</w:t>
        </w:r>
        <w:r w:rsidR="003B2449" w:rsidRPr="00BC3946">
          <w:rPr>
            <w:rStyle w:val="Hyperlink"/>
            <w:noProof/>
          </w:rPr>
          <w:t>5</w:t>
        </w:r>
        <w:r w:rsidR="003B2449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B2449" w:rsidRPr="00BC3946">
          <w:rPr>
            <w:rStyle w:val="Hyperlink"/>
            <w:noProof/>
            <w:cs/>
          </w:rPr>
          <w:t>ผลลัพธ์จากการแสดงภาพตัวอย่างและแปลงไฟล์สามมิติออนไลน์</w:t>
        </w:r>
        <w:r w:rsidR="003B2449">
          <w:rPr>
            <w:noProof/>
            <w:webHidden/>
          </w:rPr>
          <w:tab/>
        </w:r>
        <w:r w:rsidR="003B2449">
          <w:rPr>
            <w:noProof/>
            <w:webHidden/>
          </w:rPr>
          <w:fldChar w:fldCharType="begin"/>
        </w:r>
        <w:r w:rsidR="003B2449">
          <w:rPr>
            <w:noProof/>
            <w:webHidden/>
          </w:rPr>
          <w:instrText xml:space="preserve"> PAGEREF _Toc25398504 \h </w:instrText>
        </w:r>
        <w:r w:rsidR="003B2449">
          <w:rPr>
            <w:noProof/>
            <w:webHidden/>
          </w:rPr>
        </w:r>
        <w:r w:rsidR="003B2449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26</w:t>
        </w:r>
        <w:r w:rsidR="003B2449">
          <w:rPr>
            <w:noProof/>
            <w:webHidden/>
          </w:rPr>
          <w:fldChar w:fldCharType="end"/>
        </w:r>
      </w:hyperlink>
    </w:p>
    <w:p w:rsidR="003B2449" w:rsidRDefault="00682550">
      <w:pPr>
        <w:pStyle w:val="TOC1"/>
        <w:rPr>
          <w:rFonts w:asciiTheme="minorHAnsi" w:eastAsiaTheme="minorEastAsia" w:hAnsiTheme="minorHAnsi" w:cstheme="minorBidi"/>
          <w:sz w:val="22"/>
          <w:szCs w:val="28"/>
        </w:rPr>
      </w:pPr>
      <w:hyperlink w:anchor="_Toc25398505" w:history="1">
        <w:r w:rsidR="003B2449" w:rsidRPr="00BC3946">
          <w:rPr>
            <w:rStyle w:val="Hyperlink"/>
            <w:cs/>
          </w:rPr>
          <w:t>บรรณานุกรม</w:t>
        </w:r>
        <w:r w:rsidR="003B2449">
          <w:rPr>
            <w:webHidden/>
          </w:rPr>
          <w:tab/>
        </w:r>
        <w:r w:rsidR="003B2449">
          <w:rPr>
            <w:webHidden/>
          </w:rPr>
          <w:fldChar w:fldCharType="begin"/>
        </w:r>
        <w:r w:rsidR="003B2449">
          <w:rPr>
            <w:webHidden/>
          </w:rPr>
          <w:instrText xml:space="preserve"> PAGEREF _Toc25398505 \h </w:instrText>
        </w:r>
        <w:r w:rsidR="003B2449">
          <w:rPr>
            <w:webHidden/>
          </w:rPr>
        </w:r>
        <w:r w:rsidR="003B2449">
          <w:rPr>
            <w:webHidden/>
          </w:rPr>
          <w:fldChar w:fldCharType="separate"/>
        </w:r>
        <w:r w:rsidR="00B4582B">
          <w:rPr>
            <w:webHidden/>
            <w:cs/>
          </w:rPr>
          <w:t>27</w:t>
        </w:r>
        <w:r w:rsidR="003B2449">
          <w:rPr>
            <w:webHidden/>
          </w:rPr>
          <w:fldChar w:fldCharType="end"/>
        </w:r>
      </w:hyperlink>
    </w:p>
    <w:p w:rsidR="00AA2D16" w:rsidRDefault="00AA2D16" w:rsidP="003B5071">
      <w:r>
        <w:fldChar w:fldCharType="end"/>
      </w:r>
    </w:p>
    <w:p w:rsidR="001F18FF" w:rsidRDefault="001F18FF" w:rsidP="003B5071">
      <w:pPr>
        <w:rPr>
          <w:cs/>
        </w:rPr>
      </w:pPr>
      <w:r>
        <w:rPr>
          <w:cs/>
        </w:rPr>
        <w:br w:type="page"/>
      </w:r>
    </w:p>
    <w:p w:rsidR="00AA2D16" w:rsidRPr="00AA2D16" w:rsidRDefault="00AA2D16" w:rsidP="00AA2D16">
      <w:pPr>
        <w:pStyle w:val="Heading1"/>
        <w:numPr>
          <w:ilvl w:val="0"/>
          <w:numId w:val="0"/>
        </w:numPr>
      </w:pPr>
      <w:bookmarkStart w:id="4" w:name="_Toc25398486"/>
      <w:r>
        <w:rPr>
          <w:rFonts w:hint="cs"/>
          <w:cs/>
        </w:rPr>
        <w:lastRenderedPageBreak/>
        <w:t>สารบัญตาราง</w:t>
      </w:r>
      <w:bookmarkEnd w:id="4"/>
    </w:p>
    <w:p w:rsidR="00AA2D16" w:rsidRDefault="00AA2D16" w:rsidP="00AA2D16">
      <w:pPr>
        <w:pStyle w:val="NoSpacing"/>
        <w:tabs>
          <w:tab w:val="clear" w:pos="1526"/>
          <w:tab w:val="right" w:pos="8640"/>
        </w:tabs>
      </w:pPr>
      <w:r>
        <w:rPr>
          <w:rFonts w:hint="cs"/>
          <w:b/>
          <w:bCs/>
          <w:cs/>
        </w:rPr>
        <w:t>ตาราง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</w:p>
    <w:p w:rsidR="00AA2D16" w:rsidRDefault="00AA2D16" w:rsidP="00AA2D16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25397364" w:history="1">
        <w:r w:rsidRPr="009D3497">
          <w:rPr>
            <w:rStyle w:val="Hyperlink"/>
            <w:noProof/>
            <w:cs/>
          </w:rPr>
          <w:t>ตารางที่ 1 ตารางสังเคราะห์เปรียบเทียบงานวิจัย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_Toc25397364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2834D4">
          <w:rPr>
            <w:noProof/>
            <w:webHidden/>
            <w:cs/>
          </w:rPr>
          <w:t>17</w:t>
        </w:r>
        <w:r>
          <w:rPr>
            <w:noProof/>
            <w:webHidden/>
          </w:rPr>
          <w:fldChar w:fldCharType="end"/>
        </w:r>
      </w:hyperlink>
    </w:p>
    <w:p w:rsidR="001F18FF" w:rsidRDefault="00AA2D16" w:rsidP="003B5071">
      <w:pPr>
        <w:rPr>
          <w:cs/>
        </w:rPr>
      </w:pPr>
      <w:r>
        <w:rPr>
          <w:cs/>
        </w:rPr>
        <w:fldChar w:fldCharType="end"/>
      </w:r>
      <w:r w:rsidR="001F18FF">
        <w:rPr>
          <w:cs/>
        </w:rPr>
        <w:br w:type="page"/>
      </w:r>
    </w:p>
    <w:p w:rsidR="004169C7" w:rsidRPr="004169C7" w:rsidRDefault="004169C7" w:rsidP="004169C7">
      <w:pPr>
        <w:pStyle w:val="Heading1"/>
        <w:numPr>
          <w:ilvl w:val="0"/>
          <w:numId w:val="0"/>
        </w:numPr>
      </w:pPr>
      <w:bookmarkStart w:id="5" w:name="_Toc25398487"/>
      <w:r>
        <w:rPr>
          <w:rFonts w:hint="cs"/>
          <w:cs/>
        </w:rPr>
        <w:lastRenderedPageBreak/>
        <w:t>สารบัญ</w:t>
      </w:r>
      <w:r w:rsidRPr="004169C7">
        <w:rPr>
          <w:cs/>
        </w:rPr>
        <w:t>ภาพ</w:t>
      </w:r>
      <w:bookmarkEnd w:id="5"/>
    </w:p>
    <w:p w:rsidR="004169C7" w:rsidRDefault="004169C7" w:rsidP="004169C7">
      <w:pPr>
        <w:pStyle w:val="NoSpacing"/>
        <w:tabs>
          <w:tab w:val="clear" w:pos="1526"/>
          <w:tab w:val="right" w:pos="8640"/>
        </w:tabs>
      </w:pPr>
      <w:r>
        <w:rPr>
          <w:rFonts w:hint="cs"/>
          <w:b/>
          <w:bCs/>
          <w:cs/>
        </w:rPr>
        <w:t>ภาพ</w:t>
      </w:r>
      <w:r w:rsidRPr="00AA2D16">
        <w:rPr>
          <w:b/>
          <w:bCs/>
          <w:cs/>
        </w:rPr>
        <w:tab/>
      </w:r>
      <w:r w:rsidRPr="00AA2D16">
        <w:rPr>
          <w:rFonts w:hint="cs"/>
          <w:b/>
          <w:bCs/>
          <w:cs/>
        </w:rPr>
        <w:t>หน้า</w:t>
      </w:r>
    </w:p>
    <w:p w:rsidR="00B4582B" w:rsidRDefault="004169C7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>รูปที่"</w:instrText>
      </w:r>
      <w:r>
        <w:instrText xml:space="preserve"> </w:instrText>
      </w:r>
      <w:r>
        <w:fldChar w:fldCharType="separate"/>
      </w:r>
      <w:hyperlink w:anchor="_Toc25934530" w:history="1">
        <w:r w:rsidR="00B4582B" w:rsidRPr="007D240E">
          <w:rPr>
            <w:rStyle w:val="Hyperlink"/>
            <w:noProof/>
            <w:cs/>
          </w:rPr>
          <w:t>รูปที่ 2.1</w:t>
        </w:r>
        <w:r w:rsidR="00B4582B" w:rsidRPr="007D240E">
          <w:rPr>
            <w:rStyle w:val="Hyperlink"/>
            <w:noProof/>
          </w:rPr>
          <w:t xml:space="preserve"> </w:t>
        </w:r>
        <w:r w:rsidR="00B4582B" w:rsidRPr="007D240E">
          <w:rPr>
            <w:rStyle w:val="Hyperlink"/>
            <w:noProof/>
            <w:cs/>
          </w:rPr>
          <w:t xml:space="preserve">แผนภาพแสดงโครงร่างของโครงสร้างภายในกระบวนการแปลงไฟล์โดยใช้ </w:t>
        </w:r>
        <w:r w:rsidR="00B4582B" w:rsidRPr="007D240E">
          <w:rPr>
            <w:rStyle w:val="Hyperlink"/>
            <w:noProof/>
          </w:rPr>
          <w:t>API</w:t>
        </w:r>
        <w:r w:rsidR="00B4582B">
          <w:rPr>
            <w:noProof/>
            <w:webHidden/>
          </w:rPr>
          <w:tab/>
        </w:r>
        <w:r w:rsidR="00B4582B">
          <w:rPr>
            <w:noProof/>
            <w:webHidden/>
          </w:rPr>
          <w:fldChar w:fldCharType="begin"/>
        </w:r>
        <w:r w:rsidR="00B4582B">
          <w:rPr>
            <w:noProof/>
            <w:webHidden/>
          </w:rPr>
          <w:instrText xml:space="preserve"> PAGEREF _Toc25934530 \h </w:instrText>
        </w:r>
        <w:r w:rsidR="00B4582B">
          <w:rPr>
            <w:noProof/>
            <w:webHidden/>
          </w:rPr>
        </w:r>
        <w:r w:rsidR="00B4582B">
          <w:rPr>
            <w:noProof/>
            <w:webHidden/>
          </w:rPr>
          <w:fldChar w:fldCharType="separate"/>
        </w:r>
        <w:r w:rsidR="00B4582B">
          <w:rPr>
            <w:noProof/>
            <w:webHidden/>
            <w:cs/>
          </w:rPr>
          <w:t>5</w:t>
        </w:r>
        <w:r w:rsidR="00B4582B"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1" w:history="1">
        <w:r w:rsidRPr="007D240E">
          <w:rPr>
            <w:rStyle w:val="Hyperlink"/>
            <w:noProof/>
            <w:cs/>
          </w:rPr>
          <w:t>รูปที่ 2.2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>ตัวอย่างรูปทรงสามมิติ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2" w:history="1">
        <w:r w:rsidRPr="007D240E">
          <w:rPr>
            <w:rStyle w:val="Hyperlink"/>
            <w:noProof/>
            <w:cs/>
          </w:rPr>
          <w:t>รูปที่ 2.3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>ตัวอย่างการหมุนวัตถุโดยอ้างอิงจากพื้นที่วัตถุและพื้นที่โลก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6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3" w:history="1">
        <w:r w:rsidRPr="007D240E">
          <w:rPr>
            <w:rStyle w:val="Hyperlink"/>
            <w:noProof/>
            <w:cs/>
          </w:rPr>
          <w:t>รูปที่ 2.4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ส่วนติดต่อกับผู้ใช้ที่ใช้อัพโหลดไฟล์สามมิติของ </w:t>
        </w:r>
        <w:r w:rsidRPr="007D240E">
          <w:rPr>
            <w:rStyle w:val="Hyperlink"/>
            <w:noProof/>
          </w:rPr>
          <w:t xml:space="preserve">Online </w:t>
        </w:r>
        <w:r w:rsidRPr="007D240E">
          <w:rPr>
            <w:rStyle w:val="Hyperlink"/>
            <w:noProof/>
            <w:cs/>
          </w:rPr>
          <w:t>3</w:t>
        </w:r>
        <w:r w:rsidRPr="007D240E">
          <w:rPr>
            <w:rStyle w:val="Hyperlink"/>
            <w:noProof/>
          </w:rPr>
          <w:t>D Converter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9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4" w:history="1">
        <w:r w:rsidRPr="007D240E">
          <w:rPr>
            <w:rStyle w:val="Hyperlink"/>
            <w:noProof/>
            <w:cs/>
          </w:rPr>
          <w:t xml:space="preserve">รูปที่ 2.5 ส่วนติดต่อกับผู้ใช้ที่ใช้อัพโหลดไฟล์สามมิติของ </w:t>
        </w:r>
        <w:r w:rsidRPr="007D240E">
          <w:rPr>
            <w:rStyle w:val="Hyperlink"/>
            <w:noProof/>
          </w:rPr>
          <w:t>Online 3D Model</w:t>
        </w:r>
        <w:r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</w:rPr>
          <w:t>Converter And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5" w:history="1">
        <w:r w:rsidRPr="007D240E">
          <w:rPr>
            <w:rStyle w:val="Hyperlink"/>
            <w:noProof/>
            <w:cs/>
          </w:rPr>
          <w:t xml:space="preserve">รูปที่ 2.6 ส่วนติดต่อกับผู้ใช้ที่ใช้หลังอัพโหลดไฟล์สามมิติ ของ </w:t>
        </w:r>
        <w:r w:rsidRPr="007D240E">
          <w:rPr>
            <w:rStyle w:val="Hyperlink"/>
            <w:noProof/>
          </w:rPr>
          <w:t>Online 3D Model Converter And Viewer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6" w:history="1">
        <w:r w:rsidRPr="007D240E">
          <w:rPr>
            <w:rStyle w:val="Hyperlink"/>
            <w:noProof/>
            <w:cs/>
          </w:rPr>
          <w:t xml:space="preserve">รูปที่ 2.7 ตัวอย่างการเทคนิคการลดเหลี่ยมโดยใช้ </w:t>
        </w:r>
        <w:r w:rsidRPr="007D240E">
          <w:rPr>
            <w:rStyle w:val="Hyperlink"/>
            <w:noProof/>
          </w:rPr>
          <w:t>Mesh Decimator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7" w:history="1">
        <w:r w:rsidRPr="007D240E">
          <w:rPr>
            <w:rStyle w:val="Hyperlink"/>
            <w:noProof/>
            <w:cs/>
          </w:rPr>
          <w:t>รูปที่ 2.8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7D240E">
          <w:rPr>
            <w:rStyle w:val="Hyperlink"/>
            <w:noProof/>
          </w:rPr>
          <w:t>Mesh Converter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8" w:history="1">
        <w:r w:rsidRPr="007D240E">
          <w:rPr>
            <w:rStyle w:val="Hyperlink"/>
            <w:noProof/>
            <w:cs/>
          </w:rPr>
          <w:t>รูปที่ 2.9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7D240E">
          <w:rPr>
            <w:rStyle w:val="Hyperlink"/>
            <w:noProof/>
          </w:rPr>
          <w:t>creators</w:t>
        </w:r>
        <w:r w:rsidRPr="007D240E">
          <w:rPr>
            <w:rStyle w:val="Hyperlink"/>
            <w:noProof/>
            <w:cs/>
          </w:rPr>
          <w:t>3</w:t>
        </w:r>
        <w:r w:rsidRPr="007D240E">
          <w:rPr>
            <w:rStyle w:val="Hyperlink"/>
            <w:noProof/>
          </w:rPr>
          <w:t>d</w:t>
        </w:r>
        <w:r w:rsidRPr="007D240E">
          <w:rPr>
            <w:rStyle w:val="Hyperlink"/>
            <w:noProof/>
            <w:cs/>
          </w:rPr>
          <w:t xml:space="preserve"> จาก </w:t>
        </w:r>
        <w:r w:rsidRPr="007D240E">
          <w:rPr>
            <w:rStyle w:val="Hyperlink"/>
            <w:noProof/>
          </w:rPr>
          <w:t>creators</w:t>
        </w:r>
        <w:r w:rsidRPr="007D240E">
          <w:rPr>
            <w:rStyle w:val="Hyperlink"/>
            <w:noProof/>
            <w:cs/>
          </w:rPr>
          <w:t>3</w:t>
        </w:r>
        <w:r w:rsidRPr="007D240E">
          <w:rPr>
            <w:rStyle w:val="Hyperlink"/>
            <w:noProof/>
          </w:rPr>
          <w:t>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39" w:history="1">
        <w:r w:rsidRPr="007D240E">
          <w:rPr>
            <w:rStyle w:val="Hyperlink"/>
            <w:noProof/>
            <w:cs/>
          </w:rPr>
          <w:t>รูปที่ 2.10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 xml:space="preserve">ส่วนติดต่อกับผู้ใช้ที่ใช้อัพโหลดไฟล์สามมิติ ของ </w:t>
        </w:r>
        <w:r w:rsidRPr="007D240E">
          <w:rPr>
            <w:rStyle w:val="Hyperlink"/>
            <w:noProof/>
          </w:rPr>
          <w:t>Mesh Converter</w:t>
        </w:r>
        <w:r w:rsidRPr="007D240E">
          <w:rPr>
            <w:rStyle w:val="Hyperlink"/>
            <w:noProof/>
            <w:cs/>
          </w:rPr>
          <w:t xml:space="preserve"> หลังจากอัพโหลดไฟล์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0" w:history="1">
        <w:r w:rsidRPr="007D240E">
          <w:rPr>
            <w:rStyle w:val="Hyperlink"/>
            <w:noProof/>
            <w:cs/>
          </w:rPr>
          <w:t>รูปที่ 2.11 ตัวอย่างส่วนติดต่อกับผู้ใช้ของ 3</w:t>
        </w:r>
        <w:r w:rsidRPr="007D240E">
          <w:rPr>
            <w:rStyle w:val="Hyperlink"/>
            <w:noProof/>
          </w:rPr>
          <w:t>D-CONVERT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14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7D240E">
        <w:rPr>
          <w:rStyle w:val="Hyperlink"/>
          <w:noProof/>
        </w:rPr>
        <w:fldChar w:fldCharType="begin"/>
      </w:r>
      <w:r w:rsidRPr="007D240E">
        <w:rPr>
          <w:rStyle w:val="Hyperlink"/>
          <w:noProof/>
        </w:rPr>
        <w:instrText xml:space="preserve"> </w:instrText>
      </w:r>
      <w:r>
        <w:rPr>
          <w:noProof/>
        </w:rPr>
        <w:instrText>HYPERLINK \l "_Toc25934541"</w:instrText>
      </w:r>
      <w:r w:rsidRPr="007D240E">
        <w:rPr>
          <w:rStyle w:val="Hyperlink"/>
          <w:noProof/>
        </w:rPr>
        <w:instrText xml:space="preserve"> </w:instrText>
      </w:r>
      <w:r w:rsidRPr="007D240E">
        <w:rPr>
          <w:rStyle w:val="Hyperlink"/>
          <w:noProof/>
        </w:rPr>
      </w:r>
      <w:r w:rsidRPr="007D240E">
        <w:rPr>
          <w:rStyle w:val="Hyperlink"/>
          <w:noProof/>
        </w:rPr>
        <w:fldChar w:fldCharType="separate"/>
      </w:r>
      <w:r w:rsidRPr="007D240E">
        <w:rPr>
          <w:rStyle w:val="Hyperlink"/>
          <w:noProof/>
          <w:cs/>
        </w:rPr>
        <w:t>รูปที่ 2.12 ตัวอย่างชนิดไฟล์ที่รองรับของ 3</w:t>
      </w:r>
      <w:r w:rsidRPr="007D240E">
        <w:rPr>
          <w:rStyle w:val="Hyperlink"/>
          <w:noProof/>
        </w:rPr>
        <w:t>D-CONVERT</w:t>
      </w:r>
      <w:bookmarkStart w:id="6" w:name="_GoBack"/>
      <w:bookmarkEnd w:id="6"/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_Toc25934541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  <w:cs/>
        </w:rPr>
        <w:t>15</w:t>
      </w:r>
      <w:r>
        <w:rPr>
          <w:noProof/>
          <w:webHidden/>
        </w:rPr>
        <w:fldChar w:fldCharType="end"/>
      </w:r>
      <w:r w:rsidRPr="007D240E">
        <w:rPr>
          <w:rStyle w:val="Hyperlink"/>
          <w:noProof/>
        </w:rPr>
        <w:fldChar w:fldCharType="end"/>
      </w:r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2" w:history="1">
        <w:r w:rsidRPr="007D240E">
          <w:rPr>
            <w:rStyle w:val="Hyperlink"/>
            <w:noProof/>
            <w:cs/>
          </w:rPr>
          <w:t>รูปที่ 3.1</w:t>
        </w:r>
        <w:r w:rsidRPr="007D240E">
          <w:rPr>
            <w:rStyle w:val="Hyperlink"/>
            <w:noProof/>
          </w:rPr>
          <w:t xml:space="preserve"> Flowchart </w:t>
        </w:r>
        <w:r w:rsidRPr="007D240E">
          <w:rPr>
            <w:rStyle w:val="Hyperlink"/>
            <w:noProof/>
            <w:cs/>
          </w:rPr>
          <w:t>การทำงานของเว็บไซต์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19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3" w:history="1">
        <w:r w:rsidRPr="007D240E">
          <w:rPr>
            <w:rStyle w:val="Hyperlink"/>
            <w:noProof/>
            <w:cs/>
          </w:rPr>
          <w:t>รูปที่ 3.2 ขั้นตอนการเข้าใช้งานเว็บไซต์เพื่อแปลงไฟล์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19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4" w:history="1">
        <w:r w:rsidRPr="007D240E">
          <w:rPr>
            <w:rStyle w:val="Hyperlink"/>
            <w:noProof/>
            <w:cs/>
          </w:rPr>
          <w:t>รูปที่ 3.3 ขอบเขตการอัพโหลด ดาวน์โหลด แปลงไฟล์ และการใช้ทรัพยากรอุปกรณ์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20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5" w:history="1">
        <w:r w:rsidRPr="007D240E">
          <w:rPr>
            <w:rStyle w:val="Hyperlink"/>
            <w:noProof/>
            <w:cs/>
          </w:rPr>
          <w:t>รูปที่ 3.4 ตัวอย่างกล้องชนิดเพอร์สเปกทีฟ กับระยะการมองเห็นวัตถุ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6" w:history="1">
        <w:r w:rsidRPr="007D240E">
          <w:rPr>
            <w:rStyle w:val="Hyperlink"/>
            <w:noProof/>
            <w:cs/>
          </w:rPr>
          <w:t>รูปที่ 3.5 ชนิดของแสงชนิดต่างๆ ที่ส่งผลกับโมเดลนก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7" w:history="1">
        <w:r w:rsidRPr="007D240E">
          <w:rPr>
            <w:rStyle w:val="Hyperlink"/>
            <w:noProof/>
            <w:cs/>
          </w:rPr>
          <w:t>รูปที่ 3.6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>ลักษณะของรูปหลายเหลี่ยมที่เป็นรูปทรงสามเหลี่ยม และทิศทาง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8" w:history="1">
        <w:r w:rsidRPr="007D240E">
          <w:rPr>
            <w:rStyle w:val="Hyperlink"/>
            <w:noProof/>
            <w:cs/>
          </w:rPr>
          <w:t>รูปที่ 3.7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>ตัวอย่างการใช้การจับคู่พื้นผิวเพื่อเข้ารหัสข้อมูลสีและพื้นผิวของด้านหนึ่งของลูกบาศก์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23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49" w:history="1">
        <w:r w:rsidRPr="007D240E">
          <w:rPr>
            <w:rStyle w:val="Hyperlink"/>
            <w:noProof/>
            <w:cs/>
          </w:rPr>
          <w:t>รูปที่ 3.8</w:t>
        </w:r>
        <w:r w:rsidRPr="007D240E">
          <w:rPr>
            <w:rStyle w:val="Hyperlink"/>
            <w:noProof/>
          </w:rPr>
          <w:t xml:space="preserve"> </w:t>
        </w:r>
        <w:r w:rsidRPr="007D240E">
          <w:rPr>
            <w:rStyle w:val="Hyperlink"/>
            <w:noProof/>
            <w:cs/>
          </w:rPr>
          <w:t>รูปแบบไฟล์สามมิติที่มีการเข้ารหัสข้อมูลเกี่ยวกับแหล่งกำเนิดแสงในฉาก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50" w:history="1">
        <w:r w:rsidRPr="007D240E">
          <w:rPr>
            <w:rStyle w:val="Hyperlink"/>
            <w:noProof/>
            <w:cs/>
          </w:rPr>
          <w:t>รูปที่ 3.9 ตัวอย่างข้อมูลของฉากในไฟล์สามมิติที่ได้จากไฟล์นำเข้า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25</w:t>
        </w:r>
        <w:r>
          <w:rPr>
            <w:noProof/>
            <w:webHidden/>
          </w:rPr>
          <w:fldChar w:fldCharType="end"/>
        </w:r>
      </w:hyperlink>
    </w:p>
    <w:p w:rsidR="00B4582B" w:rsidRDefault="00B4582B">
      <w:pPr>
        <w:pStyle w:val="TableofFigures"/>
        <w:tabs>
          <w:tab w:val="right" w:leader="dot" w:pos="863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25934551" w:history="1">
        <w:r w:rsidRPr="007D240E">
          <w:rPr>
            <w:rStyle w:val="Hyperlink"/>
            <w:noProof/>
            <w:cs/>
          </w:rPr>
          <w:t>รูปที่ 3.10 ตัวอย่างผลลัพธ์จากการแสดงภาพตัวอย่างและแปลงไฟล์สามมิติออนไลน์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_Toc25934551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:rsidR="00CF015D" w:rsidRDefault="004169C7" w:rsidP="003B5071">
      <w:pPr>
        <w:sectPr w:rsidR="00CF015D" w:rsidSect="002834D4">
          <w:headerReference w:type="default" r:id="rId11"/>
          <w:headerReference w:type="first" r:id="rId12"/>
          <w:pgSz w:w="12240" w:h="15840"/>
          <w:pgMar w:top="2160" w:right="1440" w:bottom="1440" w:left="2160" w:header="720" w:footer="720" w:gutter="0"/>
          <w:pgNumType w:fmt="thaiLetters" w:start="1"/>
          <w:cols w:space="720"/>
          <w:docGrid w:linePitch="435"/>
        </w:sectPr>
      </w:pPr>
      <w:r>
        <w:fldChar w:fldCharType="end"/>
      </w:r>
    </w:p>
    <w:p w:rsidR="00737639" w:rsidRDefault="00737639" w:rsidP="003B5071"/>
    <w:p w:rsidR="0048737D" w:rsidRPr="008C50A9" w:rsidRDefault="0048737D" w:rsidP="003B5071">
      <w:pPr>
        <w:pStyle w:val="Heading1"/>
        <w:numPr>
          <w:ilvl w:val="0"/>
          <w:numId w:val="6"/>
        </w:numPr>
      </w:pPr>
      <w:r w:rsidRPr="008C50A9">
        <w:br/>
      </w:r>
      <w:bookmarkStart w:id="7" w:name="_Toc25398488"/>
      <w:r w:rsidRPr="008C50A9">
        <w:rPr>
          <w:cs/>
        </w:rPr>
        <w:t>บทนำ</w:t>
      </w:r>
      <w:bookmarkEnd w:id="7"/>
    </w:p>
    <w:p w:rsidR="00E4466A" w:rsidRPr="00E4466A" w:rsidRDefault="00E4466A" w:rsidP="003B5071"/>
    <w:p w:rsidR="00E4466A" w:rsidRPr="00E4466A" w:rsidRDefault="00E4466A" w:rsidP="003B5071">
      <w:pPr>
        <w:pStyle w:val="Heading2"/>
      </w:pPr>
      <w:bookmarkStart w:id="8" w:name="_Toc25398489"/>
      <w:r w:rsidRPr="00E4466A">
        <w:rPr>
          <w:rFonts w:hint="cs"/>
          <w:cs/>
        </w:rPr>
        <w:t>1.1</w:t>
      </w:r>
      <w:r w:rsidRPr="00E4466A">
        <w:tab/>
      </w:r>
      <w:r w:rsidR="0048737D" w:rsidRPr="00E4466A">
        <w:rPr>
          <w:cs/>
        </w:rPr>
        <w:t>ความเป็นมาและความสำคัญของโครงงาน</w:t>
      </w:r>
      <w:bookmarkEnd w:id="8"/>
    </w:p>
    <w:p w:rsidR="00E4466A" w:rsidRPr="00E4466A" w:rsidRDefault="00E4466A" w:rsidP="003B5071">
      <w:r w:rsidRPr="00E4466A">
        <w:rPr>
          <w:cs/>
        </w:rPr>
        <w:t>เนื่องจากในปัจจุบันงานสร้างรูปทรงแบบอย่างและการสร้างภาพสามมิติในคอมพิวเตอร์ (</w:t>
      </w:r>
      <w:r w:rsidRPr="00E4466A">
        <w:t xml:space="preserve">Computer for 3D Modeling and Rendering) </w:t>
      </w:r>
      <w:r w:rsidRPr="00E4466A">
        <w:rPr>
          <w:cs/>
        </w:rPr>
        <w:t>หรือ คอมพิวเตอร์กราฟิกส์สามมิติ (</w:t>
      </w:r>
      <w:r w:rsidRPr="00E4466A">
        <w:t xml:space="preserve">3D computer graphics) </w:t>
      </w:r>
      <w:r w:rsidRPr="00E4466A">
        <w:rPr>
          <w:cs/>
        </w:rPr>
        <w:t>มีโปรแกรมที่รองรับคอมพิวเตอร์กราฟิกส์สามมิติเป็นจำนวนมาก ทำให้โปรแกรมสำเร็จรูปแต่ละโปรแกรมมีข้อจำกัดในการทำงานร่วมกัน อาทิ นามสกุลไฟล์ของวัตถุสามมิติหลังจากบันทึกไฟล์ นอกจากนี้โปรแกรมดังกล่าวยังมีขนาดใหญ่และต้องใช้ทรัพยากรเครื่องจำนวนมากในการใช้งาน ส่งผลให้การเรียกดูภาพตัวอย่างในแต่ละไฟล์มีความล่าช้าในการเปิดไฟล์</w:t>
      </w:r>
      <w:r w:rsidR="004858C7">
        <w:t xml:space="preserve"> </w:t>
      </w:r>
      <w:sdt>
        <w:sdtPr>
          <w:id w:val="-1134944941"/>
          <w:citation/>
        </w:sdtPr>
        <w:sdtEndPr/>
        <w:sdtContent>
          <w:r w:rsidR="004858C7">
            <w:fldChar w:fldCharType="begin"/>
          </w:r>
          <w:r w:rsidR="004858C7">
            <w:instrText xml:space="preserve">CITATION Nat18 \l 1033 </w:instrText>
          </w:r>
          <w:r w:rsidR="004858C7">
            <w:fldChar w:fldCharType="separate"/>
          </w:r>
          <w:r w:rsidR="004858C7" w:rsidRPr="004858C7">
            <w:rPr>
              <w:rFonts w:hint="cs"/>
              <w:noProof/>
              <w:cs/>
            </w:rPr>
            <w:t>(</w:t>
          </w:r>
          <w:r w:rsidR="004858C7">
            <w:rPr>
              <w:rFonts w:hint="cs"/>
              <w:noProof/>
            </w:rPr>
            <w:t xml:space="preserve">Nattawat Lohanumcharoen, </w:t>
          </w:r>
          <w:r w:rsidR="004858C7" w:rsidRPr="004858C7">
            <w:rPr>
              <w:rFonts w:hint="cs"/>
              <w:noProof/>
              <w:cs/>
            </w:rPr>
            <w:t>2018)</w:t>
          </w:r>
          <w:r w:rsidR="004858C7">
            <w:fldChar w:fldCharType="end"/>
          </w:r>
        </w:sdtContent>
      </w:sdt>
      <w:r w:rsidRPr="00E4466A">
        <w:rPr>
          <w:cs/>
        </w:rPr>
        <w:t xml:space="preserve"> หรือการรวมไฟล์วัตถุเข้าด้วยกัน การแก้ไขในปัจจุบันที่เป็นไปได้ในส่วนของโปรแกรมคือ การแปลงไฟล์ให้อยู่ในรูปแบบของ .</w:t>
      </w:r>
      <w:r w:rsidRPr="00E4466A">
        <w:t xml:space="preserve">OBJ </w:t>
      </w:r>
      <w:r w:rsidRPr="00E4466A">
        <w:rPr>
          <w:cs/>
        </w:rPr>
        <w:t>เพื่อที่สามารถเปิดได้ทุกโปรแกรมโดยการลงส่วนเสริมของโปรแกรม (</w:t>
      </w:r>
      <w:r w:rsidRPr="00E4466A">
        <w:t xml:space="preserve">Extension) </w:t>
      </w:r>
      <w:r w:rsidRPr="00E4466A">
        <w:rPr>
          <w:cs/>
        </w:rPr>
        <w:t>หรือใช้โปรแกรมแปลงไฟล์ (</w:t>
      </w:r>
      <w:r w:rsidRPr="00E4466A">
        <w:t xml:space="preserve">File Converter) </w:t>
      </w:r>
      <w:r w:rsidRPr="00E4466A">
        <w:rPr>
          <w:cs/>
        </w:rPr>
        <w:t xml:space="preserve">ในการแปลงไฟล์ หรือใช้โปรแกรม </w:t>
      </w:r>
      <w:r w:rsidRPr="00E4466A">
        <w:t xml:space="preserve">Paint 3D </w:t>
      </w:r>
      <w:r w:rsidRPr="00E4466A">
        <w:rPr>
          <w:cs/>
        </w:rPr>
        <w:t>รวมไปถึงเว็บไซต์ออนไลน์ในการแปลงไฟล์และดูภาพตัวอย่าง เป็นต้น ส่งผลให้ต้องใช้โปรแกรมหลายโปรแกรมหรือใช้ส่วนเสริมหลายตัวเข้าช่วยในการแก้ไขปัญหาดังกล่าว</w:t>
      </w:r>
    </w:p>
    <w:p w:rsidR="0048737D" w:rsidRDefault="00E4466A" w:rsidP="003B5071">
      <w:r>
        <w:rPr>
          <w:cs/>
        </w:rPr>
        <w:t>ผู้จัดทำจึงมีความสนใจที่จะพัฒนาเว็บไซต์โดยสามารถเรียกดูภาพตัวอย่างและแปลงไฟล์สามมิติ รวมถึงเพิ่มความสามารถในการใช้การดำเนินการที่กำหนดไว้แล้ว (</w:t>
      </w:r>
      <w:r>
        <w:t xml:space="preserve">Preset) </w:t>
      </w:r>
      <w:r>
        <w:rPr>
          <w:cs/>
        </w:rPr>
        <w:t>ตัวอย่างเช่น ลักษณะแสงไฟสามทางในห้องทำงาน</w:t>
      </w:r>
      <w:r>
        <w:t xml:space="preserve">, </w:t>
      </w:r>
      <w:r>
        <w:rPr>
          <w:cs/>
        </w:rPr>
        <w:t>การเรียกดูภาพตัวอย่างในมุมกล้องที่ต่างกัน รวมไปถึงการเปลี่ยนพื้นผิววัตถุและการบันทึกภาพสองมิติเพื่อดูลักษณะวัตถุในรูปแบบต่างๆ พร้อมทั้งแปลงไฟล์เป็นรูปแบบอื่นๆ</w:t>
      </w:r>
    </w:p>
    <w:p w:rsidR="00E4466A" w:rsidRDefault="00E4466A" w:rsidP="003B5071"/>
    <w:p w:rsidR="00E4466A" w:rsidRDefault="00E4466A" w:rsidP="003B5071">
      <w:pPr>
        <w:pStyle w:val="Heading2"/>
      </w:pPr>
      <w:bookmarkStart w:id="9" w:name="_Toc25398490"/>
      <w:r>
        <w:t>1.2</w:t>
      </w:r>
      <w:r>
        <w:tab/>
      </w:r>
      <w:r w:rsidRPr="00FD5A9F">
        <w:rPr>
          <w:cs/>
        </w:rPr>
        <w:t>วัตถุประสงค์ของโครงงาน</w:t>
      </w:r>
      <w:bookmarkEnd w:id="9"/>
    </w:p>
    <w:p w:rsidR="00E4466A" w:rsidRDefault="00E4466A" w:rsidP="003B5071">
      <w:r w:rsidRPr="00E4466A">
        <w:rPr>
          <w:cs/>
        </w:rPr>
        <w:t>เพื่อพัฒนาเว็บไซต์แสดงภาพตัวอย่างและแปลงไฟล์สามมิติออนไลน์</w:t>
      </w:r>
    </w:p>
    <w:p w:rsidR="00E4466A" w:rsidRDefault="00E4466A" w:rsidP="003B5071"/>
    <w:p w:rsidR="00E4466A" w:rsidRDefault="00E4466A" w:rsidP="003B5071">
      <w:pPr>
        <w:pStyle w:val="Heading2"/>
      </w:pPr>
      <w:bookmarkStart w:id="10" w:name="_Toc25398491"/>
      <w:r w:rsidRPr="00E4466A">
        <w:t>1.3</w:t>
      </w:r>
      <w:r w:rsidRPr="00E4466A">
        <w:tab/>
      </w:r>
      <w:r w:rsidRPr="00E4466A">
        <w:rPr>
          <w:cs/>
        </w:rPr>
        <w:t>ขอบเขตของโครงงาน</w:t>
      </w:r>
      <w:bookmarkEnd w:id="10"/>
    </w:p>
    <w:p w:rsidR="00E4466A" w:rsidRDefault="00E4466A" w:rsidP="003B5071">
      <w:r>
        <w:rPr>
          <w:cs/>
        </w:rPr>
        <w:t>1.3.1</w:t>
      </w:r>
      <w:r>
        <w:rPr>
          <w:rFonts w:hint="cs"/>
          <w:cs/>
        </w:rPr>
        <w:t xml:space="preserve"> </w:t>
      </w:r>
      <w:r>
        <w:rPr>
          <w:cs/>
        </w:rPr>
        <w:t>เว็บไซต์สามารถเรียกดูภาพตัวอย่างได้ โดยภาพที่ปรากฏเกิดจากการสร้างภาพของกล้องที่ฉายลงบนวัตถุสามมิติ</w:t>
      </w:r>
    </w:p>
    <w:p w:rsidR="00E4466A" w:rsidRDefault="00E4466A" w:rsidP="003B5071">
      <w:r>
        <w:rPr>
          <w:cs/>
        </w:rPr>
        <w:t>1.3.2 เว็บไซต์สามารถเปิดไฟล์สามมิติได้จากการอัพโหลดไฟล์สามมิติจากอุปกรณ์ของผู้ใช้</w:t>
      </w:r>
    </w:p>
    <w:p w:rsidR="00E4466A" w:rsidRDefault="00E4466A" w:rsidP="003B5071">
      <w:r>
        <w:rPr>
          <w:cs/>
        </w:rPr>
        <w:lastRenderedPageBreak/>
        <w:t>1.3.3 ผู้ใช้สามารถเปิดไฟล์สามมิติในเว็บไซต์ได้มากกว่าหนึ่งไฟล์เพื่อรวมวัตถุสามมิติให้อยู่ในไฟล์วัตถุเดียวกัน</w:t>
      </w:r>
    </w:p>
    <w:p w:rsidR="00E4466A" w:rsidRDefault="00E4466A" w:rsidP="003B5071">
      <w:r>
        <w:rPr>
          <w:cs/>
        </w:rPr>
        <w:t>1.3.4 ขนาดไฟล์สูงสุดที่ผู้ใช้สามารถอัพโหลดได้ 2</w:t>
      </w:r>
      <w:proofErr w:type="spellStart"/>
      <w:r>
        <w:t>gb</w:t>
      </w:r>
      <w:proofErr w:type="spellEnd"/>
      <w:r>
        <w:t xml:space="preserve"> </w:t>
      </w:r>
      <w:r>
        <w:rPr>
          <w:cs/>
        </w:rPr>
        <w:t xml:space="preserve">จากความสามารถของเว็บบราวเซอร์ขั้นต่ำ </w:t>
      </w:r>
      <w:sdt>
        <w:sdtPr>
          <w:rPr>
            <w:cs/>
          </w:rPr>
          <w:id w:val="-1279103065"/>
          <w:citation/>
        </w:sdtPr>
        <w:sdtEndPr/>
        <w:sdtContent>
          <w:r w:rsidR="004858C7">
            <w:rPr>
              <w:cs/>
            </w:rPr>
            <w:fldChar w:fldCharType="begin"/>
          </w:r>
          <w:r w:rsidR="004858C7">
            <w:instrText xml:space="preserve">CITATION Ant11 \l 1033 </w:instrText>
          </w:r>
          <w:r w:rsidR="004858C7">
            <w:rPr>
              <w:cs/>
            </w:rPr>
            <w:fldChar w:fldCharType="separate"/>
          </w:r>
          <w:r w:rsidR="004858C7">
            <w:rPr>
              <w:noProof/>
            </w:rPr>
            <w:t>(Antonin Foller, 2011)</w:t>
          </w:r>
          <w:r w:rsidR="004858C7">
            <w:rPr>
              <w:cs/>
            </w:rPr>
            <w:fldChar w:fldCharType="end"/>
          </w:r>
        </w:sdtContent>
      </w:sdt>
      <w:r w:rsidR="004858C7">
        <w:t xml:space="preserve"> </w:t>
      </w:r>
      <w:r>
        <w:rPr>
          <w:cs/>
        </w:rPr>
        <w:t>และประสิทธิภาพการแสดงผลขึ้นอยู่กับอุปกรณ์ของผู้ใช้</w:t>
      </w:r>
    </w:p>
    <w:p w:rsidR="00E4466A" w:rsidRDefault="00E4466A" w:rsidP="003B5071">
      <w:r>
        <w:rPr>
          <w:cs/>
        </w:rPr>
        <w:t xml:space="preserve">1.3.5 การแปลงไฟล์สามารถรองรับนามสกุลไฟล์ที่ประกอบด้วย </w:t>
      </w:r>
      <w:proofErr w:type="spellStart"/>
      <w:r>
        <w:t>Collada</w:t>
      </w:r>
      <w:proofErr w:type="spellEnd"/>
      <w:r>
        <w:t>, DRACO, GLTF, MMD, OBJ, PLY, STL</w:t>
      </w:r>
    </w:p>
    <w:p w:rsidR="00E4466A" w:rsidRDefault="00E4466A" w:rsidP="003B5071">
      <w:r>
        <w:rPr>
          <w:cs/>
        </w:rPr>
        <w:t xml:space="preserve">1.3.6 เว็บไซต์สามารถบันทึกภาพสองมิติ โดยภาพที่บันทึกเกิดการสร้างภาพจากกล้องที่ปรากฏอยู่ในขณะนั้น และจะถูกบันทึกในนามสกุลไฟล์ </w:t>
      </w:r>
      <w:r>
        <w:t>PNG</w:t>
      </w:r>
    </w:p>
    <w:p w:rsidR="00E4466A" w:rsidRDefault="00E4466A" w:rsidP="003B5071">
      <w:r>
        <w:rPr>
          <w:cs/>
        </w:rPr>
        <w:t xml:space="preserve">1.3.7 การสร้างภาพสามมิติถูกสร้างขึ้นด้วยส่วนต่อประสานโปรแกรมประยุกต์  </w:t>
      </w:r>
      <w:r>
        <w:t>OpenGL</w:t>
      </w:r>
    </w:p>
    <w:p w:rsidR="00E4466A" w:rsidRDefault="00E4466A" w:rsidP="003B5071">
      <w:r>
        <w:rPr>
          <w:cs/>
        </w:rPr>
        <w:t>1.3.8 ความถูกต้องของการดูภาพตัวอย่าง คำนึงถึงตำแหน่งของจุด แกนหมุน และจำนวนจุดเท่านั้น โดยไม่คำนึงถึงตำแหน่งอ้างอิงกับวัตถุสามมิติอื่น</w:t>
      </w:r>
    </w:p>
    <w:p w:rsidR="00E4466A" w:rsidRDefault="00E4466A" w:rsidP="003B5071">
      <w:r>
        <w:rPr>
          <w:cs/>
        </w:rPr>
        <w:t>1.3.9 เว็บไซต์คำนึงถึงความสามารถในการแปลงไฟล์และการแสดงภาพตัวอย่าง โดยไม่นำปัจจัยอื่นที่เกี่ยวข้องกับความสามารถในการแสดงผล เช่น อัตราเฟรมต่อวินาที (</w:t>
      </w:r>
      <w:r>
        <w:t>Frame per second, FPS)</w:t>
      </w:r>
    </w:p>
    <w:p w:rsidR="005D73C2" w:rsidRDefault="00E4466A" w:rsidP="003B5071">
      <w:r>
        <w:rPr>
          <w:cs/>
        </w:rPr>
        <w:t>1.3.10</w:t>
      </w:r>
      <w:r>
        <w:rPr>
          <w:rFonts w:hint="cs"/>
          <w:cs/>
        </w:rPr>
        <w:t xml:space="preserve"> </w:t>
      </w:r>
      <w:r>
        <w:rPr>
          <w:cs/>
        </w:rPr>
        <w:t>การทดสอบประสิทธิภาพจะทดสอบในเรื่องของฟังก์ชันการใช้งานของตัวระบบโดยทำการทดสอบ</w:t>
      </w:r>
      <w:r w:rsidR="00C4750B">
        <w:rPr>
          <w:rFonts w:hint="cs"/>
          <w:cs/>
        </w:rPr>
        <w:t>การแปลงไฟล์</w:t>
      </w:r>
      <w:r w:rsidR="00A24901">
        <w:rPr>
          <w:rFonts w:hint="cs"/>
          <w:cs/>
        </w:rPr>
        <w:t>สามมิติ</w:t>
      </w:r>
      <w:r w:rsidR="00C4750B">
        <w:rPr>
          <w:rFonts w:hint="cs"/>
          <w:cs/>
        </w:rPr>
        <w:t>ระหว่างนามสกุล</w:t>
      </w:r>
      <w:r w:rsidR="005D73C2">
        <w:rPr>
          <w:rFonts w:hint="cs"/>
          <w:cs/>
        </w:rPr>
        <w:t>ระหว่างกันเป็นคู่ทั้งหมดตามขอบเขต</w:t>
      </w:r>
      <w:r w:rsidR="002153BD">
        <w:rPr>
          <w:rFonts w:hint="cs"/>
          <w:cs/>
        </w:rPr>
        <w:t>ของไฟล์ที่รองรับ</w:t>
      </w:r>
    </w:p>
    <w:p w:rsidR="00E4466A" w:rsidRDefault="00E4466A" w:rsidP="003B5071"/>
    <w:p w:rsidR="00E4466A" w:rsidRDefault="00E4466A" w:rsidP="003B5071">
      <w:pPr>
        <w:pStyle w:val="Heading2"/>
      </w:pPr>
      <w:bookmarkStart w:id="11" w:name="_Toc25398492"/>
      <w:r>
        <w:rPr>
          <w:rFonts w:hint="cs"/>
          <w:cs/>
        </w:rPr>
        <w:t>1.4</w:t>
      </w:r>
      <w:r>
        <w:rPr>
          <w:cs/>
        </w:rPr>
        <w:tab/>
      </w:r>
      <w:r w:rsidRPr="00FD5A9F">
        <w:rPr>
          <w:cs/>
        </w:rPr>
        <w:t>ประโยชน์ที่คาดว่าจะได้รับ</w:t>
      </w:r>
      <w:bookmarkEnd w:id="11"/>
    </w:p>
    <w:p w:rsidR="00E4466A" w:rsidRDefault="00E4466A" w:rsidP="003B5071">
      <w:r>
        <w:rPr>
          <w:cs/>
        </w:rPr>
        <w:t>1.4.1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ผู้ใช้สามารถแปลงไฟล์สามมิติที่ต้องการผ่านเว็บไซต์ออนไลน์ได้</w:t>
      </w:r>
    </w:p>
    <w:p w:rsidR="00E4466A" w:rsidRDefault="00E4466A" w:rsidP="003B5071">
      <w:r>
        <w:rPr>
          <w:cs/>
        </w:rPr>
        <w:t>1.4.2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ผู้ใช้สามารถเรียกดูภาพตัวอย่างวัตถุสามมิติผ่านเว็บไซต์ออนไลน์ได้</w:t>
      </w:r>
    </w:p>
    <w:p w:rsidR="00E4466A" w:rsidRDefault="00E4466A" w:rsidP="003B5071">
      <w:r>
        <w:rPr>
          <w:cs/>
        </w:rPr>
        <w:t>1.4.3</w:t>
      </w:r>
      <w:r>
        <w:rPr>
          <w:rFonts w:hint="cs"/>
          <w:cs/>
        </w:rPr>
        <w:t xml:space="preserve"> </w:t>
      </w:r>
      <w:r>
        <w:rPr>
          <w:cs/>
        </w:rPr>
        <w:t>ผู้ใช้สามารถบันทึกภาพสองมิติ โดยสามารถเลือกใช้การดำเนินการที่กำหนดไว้แล้วผ่านเว็บไซต์ได้</w:t>
      </w:r>
    </w:p>
    <w:p w:rsidR="00E4466A" w:rsidRDefault="00E4466A" w:rsidP="003B5071"/>
    <w:p w:rsidR="00E4466A" w:rsidRDefault="00E4466A" w:rsidP="003B5071">
      <w:pPr>
        <w:pStyle w:val="Heading2"/>
      </w:pPr>
      <w:bookmarkStart w:id="12" w:name="_Toc25398493"/>
      <w:r>
        <w:rPr>
          <w:rFonts w:hint="cs"/>
          <w:cs/>
        </w:rPr>
        <w:t>1.5</w:t>
      </w:r>
      <w:r w:rsidR="004858C7">
        <w:tab/>
      </w:r>
      <w:r w:rsidRPr="00E4466A">
        <w:rPr>
          <w:cs/>
        </w:rPr>
        <w:t>อุปกรณ์และซอฟต์แวร์</w:t>
      </w:r>
      <w:bookmarkEnd w:id="12"/>
    </w:p>
    <w:p w:rsidR="00E4466A" w:rsidRDefault="00E4466A" w:rsidP="003B5071">
      <w:r>
        <w:rPr>
          <w:cs/>
        </w:rPr>
        <w:t>1.5.1 โปรแกรมคอมพิวเตอร์ (</w:t>
      </w:r>
      <w:r>
        <w:t>Software)</w:t>
      </w:r>
    </w:p>
    <w:p w:rsidR="00E4466A" w:rsidRDefault="00E4466A" w:rsidP="003B5071">
      <w:r>
        <w:rPr>
          <w:cs/>
        </w:rPr>
        <w:t xml:space="preserve">- </w:t>
      </w:r>
      <w:r>
        <w:t>VS code</w:t>
      </w:r>
    </w:p>
    <w:p w:rsidR="00E4466A" w:rsidRDefault="00E4466A" w:rsidP="003B5071">
      <w:r>
        <w:rPr>
          <w:cs/>
        </w:rPr>
        <w:t>1.5.2 สิ่งแวดล้อมสำหรับการพัฒนา (</w:t>
      </w:r>
      <w:r>
        <w:t>Development Environment)</w:t>
      </w:r>
    </w:p>
    <w:p w:rsidR="00E4466A" w:rsidRDefault="00E4466A" w:rsidP="003B5071">
      <w:r>
        <w:rPr>
          <w:cs/>
        </w:rPr>
        <w:t xml:space="preserve">- </w:t>
      </w:r>
      <w:r>
        <w:t xml:space="preserve">HTML, CSS, </w:t>
      </w:r>
      <w:proofErr w:type="spellStart"/>
      <w:r>
        <w:t>Javascript</w:t>
      </w:r>
      <w:proofErr w:type="spellEnd"/>
    </w:p>
    <w:p w:rsidR="00E4466A" w:rsidRDefault="00E4466A" w:rsidP="003B5071">
      <w:r>
        <w:rPr>
          <w:cs/>
        </w:rPr>
        <w:lastRenderedPageBreak/>
        <w:t xml:space="preserve">- </w:t>
      </w:r>
      <w:r>
        <w:t xml:space="preserve">WebGL (OpenGL ES </w:t>
      </w:r>
      <w:r>
        <w:rPr>
          <w:cs/>
        </w:rPr>
        <w:t>2.0)</w:t>
      </w:r>
    </w:p>
    <w:p w:rsidR="00E4466A" w:rsidRDefault="00E4466A" w:rsidP="003B5071">
      <w:r>
        <w:rPr>
          <w:cs/>
        </w:rPr>
        <w:t>1.5.3 อุปกรณ์คอมพิวเตอร์ (</w:t>
      </w:r>
      <w:r>
        <w:t>Hardware)</w:t>
      </w:r>
    </w:p>
    <w:p w:rsidR="00E4466A" w:rsidRDefault="00E4466A" w:rsidP="003B5071">
      <w:r>
        <w:rPr>
          <w:cs/>
        </w:rPr>
        <w:t xml:space="preserve">- คอมพิวเตอร์แบบพกพา </w:t>
      </w:r>
      <w:r>
        <w:t xml:space="preserve">Processor: Intel(R) Core(TM) </w:t>
      </w:r>
      <w:proofErr w:type="spellStart"/>
      <w:r>
        <w:t>i</w:t>
      </w:r>
      <w:proofErr w:type="spellEnd"/>
      <w:r>
        <w:rPr>
          <w:cs/>
        </w:rPr>
        <w:t>3-8130</w:t>
      </w:r>
      <w:r>
        <w:t xml:space="preserve">U CPU @ </w:t>
      </w:r>
      <w:r>
        <w:rPr>
          <w:cs/>
        </w:rPr>
        <w:t>2.20</w:t>
      </w:r>
      <w:r>
        <w:t>GHz (</w:t>
      </w:r>
      <w:r>
        <w:rPr>
          <w:cs/>
        </w:rPr>
        <w:t xml:space="preserve">4 </w:t>
      </w:r>
      <w:r>
        <w:t>CPUs), ~</w:t>
      </w:r>
      <w:r>
        <w:rPr>
          <w:cs/>
        </w:rPr>
        <w:t>2.2</w:t>
      </w:r>
      <w:r>
        <w:t xml:space="preserve">GHz Memory: </w:t>
      </w:r>
      <w:r>
        <w:rPr>
          <w:cs/>
        </w:rPr>
        <w:t>8192</w:t>
      </w:r>
      <w:r>
        <w:t>MB RAM Windows</w:t>
      </w:r>
    </w:p>
    <w:p w:rsidR="00CF015D" w:rsidRDefault="00CF015D" w:rsidP="00CF015D">
      <w:pPr>
        <w:ind w:firstLine="0"/>
        <w:sectPr w:rsidR="00CF015D" w:rsidSect="00C4750B">
          <w:pgSz w:w="12240" w:h="15840"/>
          <w:pgMar w:top="2160" w:right="1440" w:bottom="1440" w:left="2160" w:header="720" w:footer="720" w:gutter="0"/>
          <w:pgNumType w:start="1"/>
          <w:cols w:space="720"/>
          <w:titlePg/>
          <w:docGrid w:linePitch="435"/>
        </w:sectPr>
      </w:pPr>
    </w:p>
    <w:p w:rsidR="004858C7" w:rsidRDefault="004858C7" w:rsidP="00CF015D">
      <w:pPr>
        <w:ind w:firstLine="0"/>
      </w:pPr>
    </w:p>
    <w:p w:rsidR="004858C7" w:rsidRPr="008C50A9" w:rsidRDefault="004858C7" w:rsidP="003B5071">
      <w:pPr>
        <w:pStyle w:val="Heading1"/>
      </w:pPr>
      <w:r w:rsidRPr="008C50A9">
        <w:br/>
      </w:r>
      <w:bookmarkStart w:id="13" w:name="_Toc25398494"/>
      <w:r w:rsidRPr="008C50A9">
        <w:rPr>
          <w:cs/>
        </w:rPr>
        <w:t>เอกสารและงานวิจัยที่เกี่ยวข้อง</w:t>
      </w:r>
      <w:bookmarkEnd w:id="13"/>
    </w:p>
    <w:p w:rsidR="004858C7" w:rsidRDefault="004858C7" w:rsidP="005D73C2">
      <w:pPr>
        <w:ind w:firstLine="0"/>
      </w:pPr>
    </w:p>
    <w:p w:rsidR="004858C7" w:rsidRDefault="004858C7" w:rsidP="003B5071">
      <w:r w:rsidRPr="002469AC">
        <w:rPr>
          <w:cs/>
        </w:rPr>
        <w:t>ในการศึกษาวิจัยข้อมูลรายละเอียดและองค์ประกอบ</w:t>
      </w:r>
      <w:r>
        <w:rPr>
          <w:rFonts w:hint="cs"/>
          <w:cs/>
        </w:rPr>
        <w:t>การสร้าง</w:t>
      </w:r>
      <w:r w:rsidRPr="004858C7">
        <w:rPr>
          <w:cs/>
        </w:rPr>
        <w:t>เว็บไซต์แสดงภาพตัวอย่างและแปลงไฟล์สามมิติ</w:t>
      </w:r>
      <w:r w:rsidRPr="004858C7">
        <w:rPr>
          <w:rFonts w:hint="cs"/>
          <w:cs/>
        </w:rPr>
        <w:t xml:space="preserve">ออนไลน์ </w:t>
      </w:r>
      <w:r w:rsidRPr="002469AC">
        <w:rPr>
          <w:cs/>
        </w:rPr>
        <w:t xml:space="preserve">ผู้จัดทำโครงงานได้ทำการทบทวนแนวคิด ทฤษฎี เอกสาร และงานวิจัยที่เกี่ยวข้อง </w:t>
      </w:r>
      <w:r>
        <w:rPr>
          <w:rFonts w:hint="cs"/>
          <w:cs/>
        </w:rPr>
        <w:t xml:space="preserve">แบ่งออกเป็น </w:t>
      </w:r>
      <w:r>
        <w:t xml:space="preserve">2 </w:t>
      </w:r>
      <w:r>
        <w:rPr>
          <w:rFonts w:hint="cs"/>
          <w:cs/>
        </w:rPr>
        <w:t>ส่วนคือ</w:t>
      </w:r>
    </w:p>
    <w:p w:rsidR="004858C7" w:rsidRDefault="004858C7" w:rsidP="003B5071">
      <w:r>
        <w:t>2.1</w:t>
      </w:r>
      <w:r>
        <w:rPr>
          <w:cs/>
        </w:rPr>
        <w:t xml:space="preserve"> ทฤษฏีที่เกี่ยวข้อง</w:t>
      </w:r>
    </w:p>
    <w:p w:rsidR="004858C7" w:rsidRDefault="004858C7" w:rsidP="003B5071">
      <w:r>
        <w:t>2.2</w:t>
      </w:r>
      <w:r>
        <w:rPr>
          <w:cs/>
        </w:rPr>
        <w:t xml:space="preserve"> เทคโนโลยีที่เกี่ยวข้อง</w:t>
      </w:r>
    </w:p>
    <w:p w:rsidR="004858C7" w:rsidRDefault="004858C7" w:rsidP="003B5071">
      <w:r>
        <w:t>2.3</w:t>
      </w:r>
      <w:r>
        <w:rPr>
          <w:cs/>
        </w:rPr>
        <w:t xml:space="preserve"> เอกสารและงานวิจัยที่เกี่ยวข้อง</w:t>
      </w:r>
    </w:p>
    <w:p w:rsidR="004858C7" w:rsidRDefault="004858C7" w:rsidP="003B5071">
      <w:r>
        <w:t>2.4</w:t>
      </w:r>
      <w:r>
        <w:rPr>
          <w:cs/>
        </w:rPr>
        <w:t xml:space="preserve"> ตารางสังเคราะห์เพื่อการเปรียบเทียบระหว่างงานวิจัย</w:t>
      </w:r>
    </w:p>
    <w:p w:rsidR="004858C7" w:rsidRDefault="004858C7" w:rsidP="003B5071"/>
    <w:p w:rsidR="004858C7" w:rsidRDefault="004858C7" w:rsidP="003B5071">
      <w:pPr>
        <w:pStyle w:val="Heading2"/>
      </w:pPr>
      <w:bookmarkStart w:id="14" w:name="_Toc25398495"/>
      <w:r>
        <w:t>2.1</w:t>
      </w:r>
      <w:r>
        <w:tab/>
      </w:r>
      <w:r>
        <w:rPr>
          <w:cs/>
        </w:rPr>
        <w:t>ทฤษฏีที่เกี่ยวข้อง</w:t>
      </w:r>
      <w:bookmarkEnd w:id="14"/>
    </w:p>
    <w:p w:rsidR="004858C7" w:rsidRPr="003B5071" w:rsidRDefault="004858C7" w:rsidP="003B5071">
      <w:pPr>
        <w:pStyle w:val="Heading3"/>
      </w:pPr>
      <w:r w:rsidRPr="003B5071">
        <w:t>2.1.1</w:t>
      </w:r>
      <w:r w:rsidR="008C50A9" w:rsidRPr="003B5071">
        <w:tab/>
      </w:r>
      <w:r w:rsidRPr="003B5071">
        <w:t>File Format Conversion Method</w:t>
      </w:r>
    </w:p>
    <w:p w:rsidR="004858C7" w:rsidRDefault="004858C7" w:rsidP="003B5071">
      <w:r>
        <w:tab/>
      </w:r>
      <w:r>
        <w:rPr>
          <w:noProof/>
        </w:rPr>
        <w:t xml:space="preserve">Shigekazu Inohara </w:t>
      </w:r>
      <w:r>
        <w:rPr>
          <w:rFonts w:hint="cs"/>
          <w:noProof/>
          <w:cs/>
        </w:rPr>
        <w:t xml:space="preserve">และคณะ </w:t>
      </w:r>
      <w:r>
        <w:rPr>
          <w:noProof/>
        </w:rPr>
        <w:t>(2002)</w:t>
      </w:r>
      <w:r>
        <w:rPr>
          <w:rFonts w:hint="cs"/>
          <w:noProof/>
          <w:cs/>
        </w:rPr>
        <w:t xml:space="preserve"> </w:t>
      </w:r>
      <w:r>
        <w:rPr>
          <w:cs/>
        </w:rPr>
        <w:t xml:space="preserve">กล่าวว่า ในการดำเนินการแปลงรูปแบบระหว่างรูปแบบของไฟล์ส่วนใหญ่ที่ไม่มีการทำงานของผู้ใช้ระบบแปลงไฟล์จะจัดเก็บและหาความสัมพันธ์ระหว่างไฟล์ต้นทางที่ต้องการแปลงและไฟล์ปลายทางของการแปลง กระบวนการแปลงรูปแบบจะถูกดำเนินการโดยมีตัวกลางในการช่วยแปลง อาจจะถูกกระทำขึ้นโดยโปรแกรมหรือ </w:t>
      </w:r>
      <w:r>
        <w:t>API (</w:t>
      </w:r>
      <w:r>
        <w:rPr>
          <w:cs/>
        </w:rPr>
        <w:t>อาจมีขั้นตอนเดียวหรือหลายขั้นตอน) ระหว่างดำเนินการแปลงไฟล์ผู้ใช้ไม่จำเป็นต้องกำหนดไฟล์ที่มาจากการแปลงและช่วงเวลาของการแปลงรูปแบบ ผู้ใช้สามารถกำหนดไฟล์ที่ต้องการปลายทางการแปลงได้เสมอ</w:t>
      </w:r>
    </w:p>
    <w:p w:rsidR="00C6200C" w:rsidRDefault="004858C7" w:rsidP="00C6200C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DF31B4B" wp14:editId="026AFA2C">
            <wp:extent cx="2396551" cy="3236181"/>
            <wp:effectExtent l="0" t="0" r="3810" b="2540"/>
            <wp:docPr id="9" name="Picture 9" descr="https://patentimages.storage.googleapis.com/d0/2f/4a/c315ff63881211/US06385606-20020507-D0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atentimages.storage.googleapis.com/d0/2f/4a/c315ff63881211/US06385606-20020507-D0000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44" cy="326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071" w:rsidRDefault="00C6200C" w:rsidP="00C6200C">
      <w:pPr>
        <w:pStyle w:val="Caption"/>
      </w:pPr>
      <w:bookmarkStart w:id="15" w:name="_Toc25934530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</w:t>
        </w:r>
      </w:fldSimple>
      <w:r>
        <w:t xml:space="preserve"> </w:t>
      </w:r>
      <w:r w:rsidRPr="003B5071">
        <w:rPr>
          <w:cs/>
        </w:rPr>
        <w:t xml:space="preserve">แผนภาพแสดงโครงร่างของโครงสร้างภายในกระบวนการแปลงไฟล์โดยใช้ </w:t>
      </w:r>
      <w:r w:rsidRPr="003B5071">
        <w:t xml:space="preserve">API </w:t>
      </w:r>
      <w:r w:rsidRPr="003B5071">
        <w:rPr>
          <w:cs/>
        </w:rPr>
        <w:t xml:space="preserve">จาก </w:t>
      </w:r>
      <w:r w:rsidRPr="003B5071">
        <w:t xml:space="preserve">Google Patent </w:t>
      </w:r>
      <w:r w:rsidRPr="003B5071">
        <w:rPr>
          <w:cs/>
        </w:rPr>
        <w:t xml:space="preserve">ที่มา </w:t>
      </w:r>
      <w:r w:rsidRPr="003B5071">
        <w:t>https://patents.google.com</w:t>
      </w:r>
      <w:bookmarkEnd w:id="15"/>
    </w:p>
    <w:p w:rsidR="00C6200C" w:rsidRPr="00C6200C" w:rsidRDefault="00C6200C" w:rsidP="00C6200C"/>
    <w:p w:rsidR="004858C7" w:rsidRDefault="004858C7" w:rsidP="003B5071">
      <w:pPr>
        <w:pStyle w:val="Heading3"/>
      </w:pPr>
      <w:r>
        <w:t>2.1.2</w:t>
      </w:r>
      <w:r w:rsidR="003B5071">
        <w:tab/>
      </w:r>
      <w:r>
        <w:t xml:space="preserve">Defining 3D Objects </w:t>
      </w:r>
      <w:proofErr w:type="gramStart"/>
      <w:r>
        <w:t>In</w:t>
      </w:r>
      <w:proofErr w:type="gramEnd"/>
      <w:r>
        <w:t xml:space="preserve"> Programing Field</w:t>
      </w:r>
    </w:p>
    <w:p w:rsidR="004858C7" w:rsidRDefault="003B5071" w:rsidP="003B5071">
      <w:r>
        <w:tab/>
      </w:r>
      <w:r w:rsidR="004858C7">
        <w:t xml:space="preserve">Ted Gruber (2001) </w:t>
      </w:r>
      <w:r w:rsidR="004858C7">
        <w:rPr>
          <w:cs/>
        </w:rPr>
        <w:t>กล่าวว่า วัตถุสามมิติ (</w:t>
      </w:r>
      <w:r w:rsidR="004858C7">
        <w:t>Three</w:t>
      </w:r>
      <w:r w:rsidR="004858C7">
        <w:rPr>
          <w:rFonts w:ascii="Cambria Math" w:hAnsi="Cambria Math" w:cs="Cambria Math"/>
        </w:rPr>
        <w:t>‐</w:t>
      </w:r>
      <w:r w:rsidR="004858C7">
        <w:t xml:space="preserve">dimensional objects </w:t>
      </w:r>
      <w:r w:rsidR="004858C7">
        <w:rPr>
          <w:cs/>
        </w:rPr>
        <w:t xml:space="preserve">หรือ </w:t>
      </w:r>
      <w:r w:rsidR="004858C7">
        <w:t xml:space="preserve">3D Object) </w:t>
      </w:r>
      <w:r w:rsidR="004858C7">
        <w:rPr>
          <w:cs/>
        </w:rPr>
        <w:t>เป็นวัตถุที่เป็นรูปร่างของแข็งสามารถพบเห็นได้ในชีวิตประจำวันเช่น แก้ว กล่อง ลูกบอล ถ้วย หรือรูปทรงเรขาคณิต</w:t>
      </w:r>
    </w:p>
    <w:p w:rsidR="004858C7" w:rsidRDefault="004858C7" w:rsidP="003B5071">
      <w:r>
        <w:tab/>
      </w:r>
      <w:r>
        <w:rPr>
          <w:cs/>
        </w:rPr>
        <w:t>ในเชิงการพัฒนาโปรแกรม การสร้างวัตถุสามมิติ จะมีการอ้างอิงพิกัดตามพื้นที่วัตถุหรือพื้นที่ท้องถิ่น (</w:t>
      </w:r>
      <w:r>
        <w:t xml:space="preserve">object space </w:t>
      </w:r>
      <w:r>
        <w:rPr>
          <w:cs/>
        </w:rPr>
        <w:t xml:space="preserve">หรือ </w:t>
      </w:r>
      <w:r>
        <w:t xml:space="preserve">local space) </w:t>
      </w:r>
      <w:r>
        <w:rPr>
          <w:cs/>
        </w:rPr>
        <w:t>และพื้นที่โลก (</w:t>
      </w:r>
      <w:r>
        <w:t xml:space="preserve">world space) </w:t>
      </w:r>
      <w:r>
        <w:rPr>
          <w:cs/>
        </w:rPr>
        <w:t>วัตถุที่ถูกสร้างขึ้นมักจะถูกกำหนดตำแหน่งจุดในพื้นที่วัตถุแล้วแสดงถูกตำแหน่งและการวางในพื้นที่โลก</w:t>
      </w:r>
    </w:p>
    <w:p w:rsidR="00C6200C" w:rsidRDefault="004858C7" w:rsidP="00C6200C">
      <w:pPr>
        <w:pStyle w:val="Caption"/>
        <w:keepNext/>
      </w:pPr>
      <w:r>
        <w:lastRenderedPageBreak/>
        <w:t xml:space="preserve"> </w:t>
      </w:r>
      <w:r w:rsidR="003B5071" w:rsidRPr="00362EAB">
        <w:rPr>
          <w:noProof/>
        </w:rPr>
        <w:drawing>
          <wp:inline distT="0" distB="0" distL="0" distR="0" wp14:anchorId="1271C1C4" wp14:editId="31233766">
            <wp:extent cx="2476500" cy="2286000"/>
            <wp:effectExtent l="19050" t="19050" r="19050" b="19050"/>
            <wp:docPr id="23" name="Picture 23" descr="http://www.fastgraph.com/help/cubeface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fastgraph.com/help/cubefaces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</w:pPr>
      <w:bookmarkStart w:id="16" w:name="_Toc25934531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2</w:t>
        </w:r>
      </w:fldSimple>
      <w:r>
        <w:t xml:space="preserve"> </w:t>
      </w:r>
      <w:r>
        <w:rPr>
          <w:cs/>
        </w:rPr>
        <w:t xml:space="preserve">ตัวอย่างรูปทรงสามมิติ จาก </w:t>
      </w:r>
      <w:r>
        <w:t>Fast Graph</w:t>
      </w:r>
      <w:bookmarkEnd w:id="16"/>
    </w:p>
    <w:p w:rsidR="00C6200C" w:rsidRDefault="00C6200C" w:rsidP="00C6200C">
      <w:pPr>
        <w:pStyle w:val="Caption"/>
      </w:pPr>
      <w:r>
        <w:rPr>
          <w:cs/>
        </w:rPr>
        <w:t xml:space="preserve">ที่มา </w:t>
      </w:r>
      <w:r>
        <w:t>http://www.fastgraph.com</w:t>
      </w:r>
    </w:p>
    <w:p w:rsidR="003B5071" w:rsidRPr="003B5071" w:rsidRDefault="003B5071" w:rsidP="003B5071"/>
    <w:p w:rsidR="004858C7" w:rsidRDefault="004858C7" w:rsidP="003B5071">
      <w:r>
        <w:tab/>
      </w:r>
      <w:r>
        <w:rPr>
          <w:cs/>
        </w:rPr>
        <w:t xml:space="preserve">จากรูปลูกบาศก์เป็นรูปหลายเหลี่ยมที่กำหนดโดยจุดยอด </w:t>
      </w:r>
      <w:r>
        <w:t xml:space="preserve">ABCD </w:t>
      </w:r>
      <w:r>
        <w:rPr>
          <w:cs/>
        </w:rPr>
        <w:t xml:space="preserve">ในแผนภาพด้านบน หากลูกบาศก์นี้มีขนาด </w:t>
      </w:r>
      <w:r>
        <w:t>40x40x40</w:t>
      </w:r>
      <w:r>
        <w:rPr>
          <w:cs/>
        </w:rPr>
        <w:t xml:space="preserve"> ที่กำหนดไว้ในพื้นที่วัตถุมันจะมีตำแหน่ง (</w:t>
      </w:r>
      <w:r>
        <w:t xml:space="preserve">x, y, z) </w:t>
      </w:r>
      <w:r>
        <w:rPr>
          <w:cs/>
        </w:rPr>
        <w:t>พิกัดที่ขยายจาก -</w:t>
      </w:r>
      <w:r>
        <w:t>20</w:t>
      </w:r>
      <w:r>
        <w:rPr>
          <w:cs/>
        </w:rPr>
        <w:t xml:space="preserve"> ถึง +</w:t>
      </w:r>
      <w:r>
        <w:t>20</w:t>
      </w:r>
      <w:r>
        <w:rPr>
          <w:cs/>
        </w:rPr>
        <w:t xml:space="preserve"> ในแต่ละทิศทาง </w:t>
      </w:r>
    </w:p>
    <w:p w:rsidR="004858C7" w:rsidRPr="003B5071" w:rsidRDefault="004858C7" w:rsidP="003B5071">
      <w:r>
        <w:tab/>
      </w:r>
      <w:r w:rsidRPr="003B5071">
        <w:t xml:space="preserve">Linus Torvalds (2019) </w:t>
      </w:r>
      <w:r w:rsidRPr="003B5071">
        <w:rPr>
          <w:cs/>
        </w:rPr>
        <w:t xml:space="preserve">กล่าวว่า ในโปรแกรมมีฉากที่มีวัตถุ </w:t>
      </w:r>
      <w:r w:rsidRPr="003B5071">
        <w:t>100</w:t>
      </w:r>
      <w:r w:rsidRPr="003B5071">
        <w:rPr>
          <w:cs/>
        </w:rPr>
        <w:t xml:space="preserve"> วัตถุและวัตถุทุกวัตถุมีรูปร่างเหมือนกัน จุดด้านบนสุดของวัตถุอยู่ในตำแหน่งเดียวกันสำหรับวัตถุแต่ละวัตถุ หากจะเปรียบเทียบวัตถุ </w:t>
      </w:r>
      <w:r w:rsidRPr="003B5071">
        <w:t>2</w:t>
      </w:r>
      <w:r w:rsidRPr="003B5071">
        <w:rPr>
          <w:cs/>
        </w:rPr>
        <w:t xml:space="preserve"> วัตถุสามารถเปรียบเทียบข้อมูลจากพื้นที่วัตถุได้โดยไม่ต้องคำนึงถึงพื้นที่โลก แต่หากจะเปรียบเทียบระยะห่างระหว่างวัตถุ </w:t>
      </w:r>
      <w:r w:rsidRPr="003B5071">
        <w:t>2</w:t>
      </w:r>
      <w:r w:rsidRPr="003B5071">
        <w:rPr>
          <w:cs/>
        </w:rPr>
        <w:t xml:space="preserve"> วัตถุ จำเป็นต้องวัดจากจุดอ้างอิง (</w:t>
      </w:r>
      <w:r w:rsidRPr="003B5071">
        <w:t xml:space="preserve">pivot vertex) </w:t>
      </w:r>
      <w:r w:rsidRPr="003B5071">
        <w:rPr>
          <w:cs/>
        </w:rPr>
        <w:t xml:space="preserve">ของแต่ละวัตถุ และนำมาเปรียบเทียบกันในพื้นที่โลก เป็นต้น </w:t>
      </w:r>
    </w:p>
    <w:p w:rsidR="00C6200C" w:rsidRDefault="003B5071" w:rsidP="00C6200C">
      <w:pPr>
        <w:pStyle w:val="Caption"/>
        <w:keepNext/>
      </w:pPr>
      <w:r>
        <w:rPr>
          <w:noProof/>
        </w:rPr>
        <w:drawing>
          <wp:inline distT="0" distB="0" distL="0" distR="0" wp14:anchorId="113B5EE3" wp14:editId="2DB3E4C3">
            <wp:extent cx="4874260" cy="1734100"/>
            <wp:effectExtent l="0" t="0" r="2540" b="0"/>
            <wp:docPr id="28" name="Picture 28" descr="Transformation of a teapot ob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ransformation of a teapot objec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277" cy="17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200C" w:rsidRDefault="00C6200C" w:rsidP="00C6200C">
      <w:pPr>
        <w:pStyle w:val="Caption"/>
      </w:pPr>
      <w:bookmarkStart w:id="17" w:name="_Toc25934532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3</w:t>
        </w:r>
      </w:fldSimple>
      <w:r>
        <w:t xml:space="preserve"> </w:t>
      </w:r>
      <w:r w:rsidRPr="004966C0">
        <w:rPr>
          <w:cs/>
        </w:rPr>
        <w:t xml:space="preserve">ตัวอย่างการหมุนวัตถุโดยอ้างอิงจากพื้นที่วัตถุและพื้นที่โลก จาก </w:t>
      </w:r>
      <w:r w:rsidRPr="004966C0">
        <w:t xml:space="preserve">Tizen Developers </w:t>
      </w:r>
      <w:r w:rsidRPr="004966C0">
        <w:rPr>
          <w:cs/>
        </w:rPr>
        <w:t xml:space="preserve">ที่มา </w:t>
      </w:r>
      <w:r w:rsidRPr="004966C0">
        <w:t>https://developer.tizen.org/</w:t>
      </w:r>
      <w:bookmarkEnd w:id="17"/>
    </w:p>
    <w:p w:rsidR="003B5071" w:rsidRDefault="003B5071" w:rsidP="003B5071">
      <w:pPr>
        <w:pStyle w:val="Heading2"/>
      </w:pPr>
      <w:bookmarkStart w:id="18" w:name="_Toc25398496"/>
      <w:r>
        <w:lastRenderedPageBreak/>
        <w:t>2.2</w:t>
      </w:r>
      <w:r>
        <w:tab/>
      </w:r>
      <w:r>
        <w:rPr>
          <w:cs/>
        </w:rPr>
        <w:t>เทคโนโลยีที่เกี่ยวข้อง</w:t>
      </w:r>
      <w:bookmarkEnd w:id="18"/>
    </w:p>
    <w:p w:rsidR="003B5071" w:rsidRDefault="003B5071" w:rsidP="003B5071">
      <w:pPr>
        <w:pStyle w:val="Heading3"/>
      </w:pPr>
      <w:r>
        <w:t>2.2.1</w:t>
      </w:r>
      <w:r>
        <w:tab/>
        <w:t>JavaScript</w:t>
      </w:r>
    </w:p>
    <w:p w:rsidR="003B5071" w:rsidRDefault="003B5071" w:rsidP="003B5071">
      <w:r>
        <w:tab/>
        <w:t xml:space="preserve">Brendan </w:t>
      </w:r>
      <w:proofErr w:type="spellStart"/>
      <w:r>
        <w:t>Eich</w:t>
      </w:r>
      <w:proofErr w:type="spellEnd"/>
      <w:r>
        <w:t xml:space="preserve"> (</w:t>
      </w:r>
      <w:r w:rsidR="00E841AA">
        <w:t>2018</w:t>
      </w:r>
      <w:r>
        <w:t xml:space="preserve">) </w:t>
      </w:r>
      <w:r>
        <w:rPr>
          <w:cs/>
        </w:rPr>
        <w:t xml:space="preserve">กล่าวว่า ภาษาสคริปต์เชิงวัตถุ หรือ </w:t>
      </w:r>
      <w:r>
        <w:t>JavaScript (</w:t>
      </w:r>
      <w:r>
        <w:rPr>
          <w:cs/>
        </w:rPr>
        <w:t xml:space="preserve">จาวาสคริปต์) เป็นภาษาคอมพิวเตอร์ที่ใช้กันอย่างแพร่หลายในอินเทอร์เน็ต ได้รับความนิยมเป็นอย่างสูง รวมถึงใช้งานอย่างกว้างขวางในอินเทอร์เน็ต เพื่อให้เว็บไซต์สามารถโต้ตอบกับผู้ใช้งานและทำให้ประสบการณ์ของผู้ใช้งานดียิ่งขึ้น โดยภาษา </w:t>
      </w:r>
      <w:r>
        <w:t xml:space="preserve">JavaScript </w:t>
      </w:r>
      <w:r>
        <w:rPr>
          <w:cs/>
        </w:rPr>
        <w:t xml:space="preserve">จะมีมาตราฐานที่ชื่อ </w:t>
      </w:r>
      <w:r>
        <w:t xml:space="preserve">ECMA </w:t>
      </w:r>
      <w:r>
        <w:rPr>
          <w:cs/>
        </w:rPr>
        <w:t xml:space="preserve">เพื่อให้บราวเซอร์แปลคำสั่ง ดังนั้น </w:t>
      </w:r>
      <w:r>
        <w:t xml:space="preserve">JavaScript </w:t>
      </w:r>
      <w:r>
        <w:rPr>
          <w:cs/>
        </w:rPr>
        <w:t xml:space="preserve">จึงสามารถทำงานเฉพาะบนบราวเซอร์ที่สนับสนุนซึ่งปัจจุบันบราวเซอร์เกือบทั้งหมดเว้นแต่มาตราฐานใหม่ของ </w:t>
      </w:r>
      <w:r>
        <w:t xml:space="preserve">ECMA </w:t>
      </w:r>
      <w:r>
        <w:rPr>
          <w:cs/>
        </w:rPr>
        <w:t xml:space="preserve">ซึ่งบางบราวเซอร์อาจไม่รองรับ </w:t>
      </w:r>
      <w:r>
        <w:t xml:space="preserve">JavaScript </w:t>
      </w:r>
      <w:r>
        <w:rPr>
          <w:cs/>
        </w:rPr>
        <w:t>ถูกพัฒนาขึ้นโดย เน็ตสเคปคอมมิวนิเคชันส์ (</w:t>
      </w:r>
      <w:r>
        <w:t xml:space="preserve">Netscape Communications Corporation) </w:t>
      </w:r>
      <w:r>
        <w:rPr>
          <w:cs/>
        </w:rPr>
        <w:t xml:space="preserve">โดยใช้ชื่อว่า </w:t>
      </w:r>
      <w:r>
        <w:t xml:space="preserve">Live Script </w:t>
      </w:r>
      <w:r>
        <w:rPr>
          <w:cs/>
        </w:rPr>
        <w:t xml:space="preserve">ต่อมาได้มีการพัฒนา </w:t>
      </w:r>
      <w:proofErr w:type="spellStart"/>
      <w:r>
        <w:t>LiveScript</w:t>
      </w:r>
      <w:proofErr w:type="spellEnd"/>
      <w:r>
        <w:t xml:space="preserve"> </w:t>
      </w:r>
      <w:r>
        <w:rPr>
          <w:cs/>
        </w:rPr>
        <w:t xml:space="preserve">ขึ้นมาใหม่เมื่อ ปี </w:t>
      </w:r>
      <w:r>
        <w:t>2538</w:t>
      </w:r>
      <w:r>
        <w:rPr>
          <w:cs/>
        </w:rPr>
        <w:t xml:space="preserve"> แล้วตั้งชื่อใหม่ว่า </w:t>
      </w:r>
      <w:r>
        <w:t xml:space="preserve">JavaScript Java Script </w:t>
      </w:r>
      <w:r>
        <w:rPr>
          <w:cs/>
        </w:rPr>
        <w:t xml:space="preserve">สามารถทำให้ มีลูกเล่น ต่าง ๆ มากมาย และยังสามารถโต้ตอบกับผู้ใช้ได้อย่างทันที เช่น การจัดการการคลิกโต้ตอบกับผู้ใช้ การทำเว็บไซต์ให้ตอบสนองทั้งโทรศัพท์และคอมพิวเตอร์ เป็นต้น </w:t>
      </w:r>
    </w:p>
    <w:p w:rsidR="003B5071" w:rsidRDefault="003B5071" w:rsidP="004966C0">
      <w:pPr>
        <w:pStyle w:val="Heading3"/>
      </w:pPr>
      <w:r>
        <w:t>2.2.2</w:t>
      </w:r>
      <w:r w:rsidR="004966C0">
        <w:tab/>
      </w:r>
      <w:r>
        <w:t>OpenGL And WebGL</w:t>
      </w:r>
    </w:p>
    <w:p w:rsidR="003B5071" w:rsidRDefault="003B5071" w:rsidP="003B5071">
      <w:r>
        <w:tab/>
      </w:r>
      <w:proofErr w:type="spellStart"/>
      <w:r>
        <w:t>Mohtashim</w:t>
      </w:r>
      <w:proofErr w:type="spellEnd"/>
      <w:r>
        <w:t xml:space="preserve"> AMU alumni (2006) </w:t>
      </w:r>
      <w:r>
        <w:rPr>
          <w:cs/>
        </w:rPr>
        <w:t xml:space="preserve">ให้ความหมายของ </w:t>
      </w:r>
      <w:r>
        <w:t xml:space="preserve">OpenGL (Open Graphics Library) </w:t>
      </w:r>
      <w:r>
        <w:rPr>
          <w:cs/>
        </w:rPr>
        <w:t xml:space="preserve">คือ โปรแกรมหรือ </w:t>
      </w:r>
      <w:r>
        <w:t xml:space="preserve">API </w:t>
      </w:r>
      <w:r>
        <w:rPr>
          <w:cs/>
        </w:rPr>
        <w:t xml:space="preserve">ข้ามภาษาข้ามแพลตฟอร์มสำหรับสร้างกราฟิกสองมิติ และสามมิติ โดยชุดของคำสั่ง </w:t>
      </w:r>
      <w:r>
        <w:t>OpenGL4.5</w:t>
      </w:r>
      <w:r>
        <w:rPr>
          <w:cs/>
        </w:rPr>
        <w:t xml:space="preserve"> เป็น </w:t>
      </w:r>
      <w:r>
        <w:t xml:space="preserve">OpenGL </w:t>
      </w:r>
      <w:r>
        <w:rPr>
          <w:cs/>
        </w:rPr>
        <w:t>เวอร์ชันปัจจุบัน</w:t>
      </w:r>
    </w:p>
    <w:p w:rsidR="003B5071" w:rsidRDefault="003B5071" w:rsidP="003B5071">
      <w:r>
        <w:tab/>
        <w:t xml:space="preserve">WebGL (Web Graphics Library) </w:t>
      </w:r>
      <w:r>
        <w:rPr>
          <w:cs/>
        </w:rPr>
        <w:t xml:space="preserve">เป็นมาตรฐานใหม่สำหรับกราฟิกสามมิติบนเว็บ ถูกออกแบบมาเพื่อวัตถุประสงค์ในการแสดงผลกราฟิกสองมิติ และกราฟิกสามมิติแบบสามารถโต้ตอบกับผู้ใช้ ที่ถูกแยกออกมาจาก </w:t>
      </w:r>
      <w:r>
        <w:t xml:space="preserve">ES 2.0 (Embedded Systems) </w:t>
      </w:r>
      <w:r>
        <w:rPr>
          <w:cs/>
        </w:rPr>
        <w:t xml:space="preserve">ของ </w:t>
      </w:r>
      <w:r>
        <w:t xml:space="preserve">OpenGL </w:t>
      </w:r>
      <w:r>
        <w:rPr>
          <w:cs/>
        </w:rPr>
        <w:t xml:space="preserve">ซึ่งเป็น </w:t>
      </w:r>
      <w:r>
        <w:t xml:space="preserve">3D API </w:t>
      </w:r>
      <w:r>
        <w:rPr>
          <w:cs/>
        </w:rPr>
        <w:t xml:space="preserve">ระดับต่ำสำหรับโทรศัพท์และอุปกรณ์พกพาอื่นๆ </w:t>
      </w:r>
      <w:r>
        <w:t xml:space="preserve">WebGL </w:t>
      </w:r>
      <w:r>
        <w:rPr>
          <w:cs/>
        </w:rPr>
        <w:t xml:space="preserve">ทำงานที่คล้ายคลึงกันกับ </w:t>
      </w:r>
      <w:r>
        <w:t>ES 2.0</w:t>
      </w:r>
      <w:r>
        <w:rPr>
          <w:cs/>
        </w:rPr>
        <w:t xml:space="preserve"> และทำงานได้ดีกับหน่วยประมวลผลกราฟิก (</w:t>
      </w:r>
      <w:r>
        <w:t xml:space="preserve">GPU) </w:t>
      </w:r>
      <w:r>
        <w:rPr>
          <w:cs/>
        </w:rPr>
        <w:t xml:space="preserve">สามมิติที่ทันสมัย </w:t>
      </w:r>
    </w:p>
    <w:p w:rsidR="003B5071" w:rsidRDefault="003B5071" w:rsidP="003B5071">
      <w:r>
        <w:tab/>
      </w:r>
      <w:r>
        <w:rPr>
          <w:cs/>
        </w:rPr>
        <w:t xml:space="preserve">ในการใช้งานจริงบนเว็บไซต์ออนไลน์ </w:t>
      </w:r>
      <w:r>
        <w:t xml:space="preserve">JavaScript API </w:t>
      </w:r>
      <w:r>
        <w:rPr>
          <w:cs/>
        </w:rPr>
        <w:t xml:space="preserve">ที่สามารถใช้งานร่วมกับ </w:t>
      </w:r>
      <w:r>
        <w:t>HTML5</w:t>
      </w:r>
      <w:r>
        <w:rPr>
          <w:cs/>
        </w:rPr>
        <w:t xml:space="preserve"> โดย </w:t>
      </w:r>
      <w:r>
        <w:t xml:space="preserve">WebGL </w:t>
      </w:r>
      <w:r>
        <w:rPr>
          <w:cs/>
        </w:rPr>
        <w:t xml:space="preserve">ถูกเขียนภายในแท็ก </w:t>
      </w:r>
      <w:r>
        <w:t xml:space="preserve">&lt;canvas&gt; </w:t>
      </w:r>
      <w:r>
        <w:rPr>
          <w:cs/>
        </w:rPr>
        <w:t xml:space="preserve">ของ </w:t>
      </w:r>
      <w:r>
        <w:t>HTML5</w:t>
      </w:r>
      <w:r>
        <w:rPr>
          <w:cs/>
        </w:rPr>
        <w:t xml:space="preserve"> ซึ่งเป็นข้อกำหนดที่อนุญาตให้เว็บเบราว์เซอร์สามารถเข้าถึงหน่วยประมวลผลกราฟิกในคอมพิวเตอร์หรืออุปกรณ์ที่ใช้งานอยู่</w:t>
      </w:r>
    </w:p>
    <w:p w:rsidR="003B5071" w:rsidRDefault="003B5071" w:rsidP="004966C0">
      <w:pPr>
        <w:pStyle w:val="Heading3"/>
      </w:pPr>
      <w:r>
        <w:t>2.2.3</w:t>
      </w:r>
      <w:r w:rsidR="004966C0">
        <w:tab/>
      </w:r>
      <w:r>
        <w:t>Visual Studio Code</w:t>
      </w:r>
    </w:p>
    <w:p w:rsidR="003B5071" w:rsidRDefault="003B5071" w:rsidP="003B5071">
      <w:r>
        <w:tab/>
      </w:r>
      <w:proofErr w:type="spellStart"/>
      <w:r>
        <w:t>Luxsana</w:t>
      </w:r>
      <w:proofErr w:type="spellEnd"/>
      <w:r>
        <w:t xml:space="preserve"> </w:t>
      </w:r>
      <w:proofErr w:type="spellStart"/>
      <w:r>
        <w:t>Vathin</w:t>
      </w:r>
      <w:proofErr w:type="spellEnd"/>
      <w:r>
        <w:t xml:space="preserve"> (</w:t>
      </w:r>
      <w:r w:rsidR="00E841AA">
        <w:t>2014</w:t>
      </w:r>
      <w:r>
        <w:t xml:space="preserve">) </w:t>
      </w:r>
      <w:r>
        <w:rPr>
          <w:cs/>
        </w:rPr>
        <w:t xml:space="preserve">กล่าวว่า คุณสมบัติใหม่เช่นการตรวจสอบความถูกต้องทางสถาปัตยกรรมสดช่วยให้พัฒนา </w:t>
      </w:r>
      <w:r>
        <w:t xml:space="preserve">DevOps </w:t>
      </w:r>
      <w:r>
        <w:rPr>
          <w:cs/>
        </w:rPr>
        <w:t xml:space="preserve">ก่อนหน้านี้ในกระบวนการพัฒนา นอกจากนี้การปรับปรุงคุณสมบัติยอดนิยม เช่นการนำรหัส </w:t>
      </w:r>
      <w:r>
        <w:t xml:space="preserve">IntelliSense </w:t>
      </w:r>
      <w:r>
        <w:rPr>
          <w:cs/>
        </w:rPr>
        <w:t>การปรับโครงสร้างและการแก้ไขรหัสช่วยให้</w:t>
      </w:r>
      <w:r>
        <w:rPr>
          <w:cs/>
        </w:rPr>
        <w:lastRenderedPageBreak/>
        <w:t xml:space="preserve">ประหยัดเวลาและความพยายามโดยไม่คำนึงถึงภาษาหรือแพลตฟอร์ม </w:t>
      </w:r>
      <w:r>
        <w:t xml:space="preserve">Visual Studio </w:t>
      </w:r>
      <w:r>
        <w:rPr>
          <w:cs/>
        </w:rPr>
        <w:t xml:space="preserve">สนับสนุนฟีเจอร์ภาษาการเขียนโปรแกรมล่าสุด ไม่ว่าจะทำงานกับ </w:t>
      </w:r>
      <w:r>
        <w:t xml:space="preserve">C #, Visual Basic, C ++, Typescript, F # </w:t>
      </w:r>
      <w:r>
        <w:rPr>
          <w:cs/>
        </w:rPr>
        <w:t xml:space="preserve">หรือแม้แต่ภาษาที่สามเช่น </w:t>
      </w:r>
      <w:r>
        <w:t xml:space="preserve">JavaScript </w:t>
      </w:r>
      <w:r>
        <w:rPr>
          <w:cs/>
        </w:rPr>
        <w:t xml:space="preserve">และ </w:t>
      </w:r>
      <w:r>
        <w:t xml:space="preserve">Python  </w:t>
      </w:r>
    </w:p>
    <w:p w:rsidR="004966C0" w:rsidRDefault="004966C0" w:rsidP="003B5071"/>
    <w:p w:rsidR="004966C0" w:rsidRDefault="004966C0" w:rsidP="004966C0">
      <w:pPr>
        <w:pStyle w:val="Heading2"/>
      </w:pPr>
      <w:bookmarkStart w:id="19" w:name="_Toc25398497"/>
      <w:r>
        <w:t>2.3</w:t>
      </w:r>
      <w:r>
        <w:tab/>
      </w:r>
      <w:r>
        <w:rPr>
          <w:cs/>
        </w:rPr>
        <w:t>เอกสารและงานวิจัยที่เกี่ยวข้อง</w:t>
      </w:r>
      <w:bookmarkEnd w:id="19"/>
    </w:p>
    <w:p w:rsidR="004966C0" w:rsidRDefault="004966C0" w:rsidP="004966C0">
      <w:pPr>
        <w:pStyle w:val="Heading3"/>
      </w:pPr>
      <w:r>
        <w:t>2.3.1</w:t>
      </w:r>
      <w:r>
        <w:tab/>
        <w:t>Online 3D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r>
        <w:t xml:space="preserve">Alexander Gessler (2011) </w:t>
      </w:r>
      <w:r>
        <w:rPr>
          <w:cs/>
        </w:rPr>
        <w:t xml:space="preserve">ได้พัฒนาเว็บไซต์ออนไลน์ภายใต้ชื่อ </w:t>
      </w:r>
      <w:r>
        <w:t xml:space="preserve">greentoken.de </w:t>
      </w:r>
      <w:r>
        <w:rPr>
          <w:cs/>
        </w:rPr>
        <w:t xml:space="preserve">โดยเว็บดังกล่าวสามารถแปลงไฟล์โมเดลสามมิติระหว่างรูปแบบไฟล์ (เช่น </w:t>
      </w:r>
      <w:r>
        <w:t xml:space="preserve">FBX </w:t>
      </w:r>
      <w:r>
        <w:rPr>
          <w:cs/>
        </w:rPr>
        <w:t xml:space="preserve">เป็น </w:t>
      </w:r>
      <w:r>
        <w:t xml:space="preserve">OBJ </w:t>
      </w:r>
      <w:r>
        <w:rPr>
          <w:cs/>
        </w:rPr>
        <w:t xml:space="preserve">หรือ </w:t>
      </w:r>
      <w:r>
        <w:t xml:space="preserve">OBJ </w:t>
      </w:r>
      <w:r>
        <w:rPr>
          <w:cs/>
        </w:rPr>
        <w:t xml:space="preserve">เป็น </w:t>
      </w:r>
      <w:r>
        <w:t xml:space="preserve">STL </w:t>
      </w:r>
      <w:r>
        <w:rPr>
          <w:cs/>
        </w:rPr>
        <w:t>สำหรับการพิมพ์สามมิติ</w:t>
      </w:r>
      <w:r>
        <w:t xml:space="preserve">, DAE </w:t>
      </w:r>
      <w:r>
        <w:rPr>
          <w:cs/>
        </w:rPr>
        <w:t xml:space="preserve">เป็น </w:t>
      </w:r>
      <w:r>
        <w:t xml:space="preserve">JSON </w:t>
      </w:r>
      <w:r>
        <w:rPr>
          <w:cs/>
        </w:rPr>
        <w:t xml:space="preserve">สำหรับใช้กับ </w:t>
      </w:r>
      <w:r>
        <w:t xml:space="preserve">WebGL) </w:t>
      </w:r>
      <w:r>
        <w:rPr>
          <w:cs/>
        </w:rPr>
        <w:t xml:space="preserve">โดยรูปแบบไฟล์นำเข้าที่รองรับ ได้แก่ </w:t>
      </w:r>
      <w:r>
        <w:t xml:space="preserve">3DS, FBX, Blender, OBJ, DXF, LWO, STL, PLY </w:t>
      </w:r>
      <w:r>
        <w:rPr>
          <w:cs/>
        </w:rPr>
        <w:t xml:space="preserve">และอื่น ๆ อีกกว่า </w:t>
      </w:r>
      <w:r>
        <w:t>25</w:t>
      </w:r>
      <w:r>
        <w:rPr>
          <w:cs/>
        </w:rPr>
        <w:t xml:space="preserve"> รายการ รูปแบบผลลัพธ์ประกอบด้วย </w:t>
      </w:r>
      <w:proofErr w:type="spellStart"/>
      <w:r>
        <w:t>Collada</w:t>
      </w:r>
      <w:proofErr w:type="spellEnd"/>
      <w:r>
        <w:t>, 3DS, X, OBJ, PLY, STL (</w:t>
      </w:r>
      <w:r>
        <w:rPr>
          <w:cs/>
        </w:rPr>
        <w:t>ข้อความและไบนารี)</w:t>
      </w:r>
      <w:r>
        <w:t xml:space="preserve">, JSON (Assimp2Json) </w:t>
      </w:r>
      <w:r>
        <w:rPr>
          <w:cs/>
        </w:rPr>
        <w:t xml:space="preserve">และอื่น ๆ สามารถอัพโหลดได้สูงสุด </w:t>
      </w:r>
      <w:r>
        <w:t>5</w:t>
      </w:r>
      <w:r>
        <w:rPr>
          <w:cs/>
        </w:rPr>
        <w:t xml:space="preserve"> ไฟล์ด้วยขนาดรวม </w:t>
      </w:r>
      <w:r>
        <w:t xml:space="preserve">50 MB </w:t>
      </w:r>
      <w:r>
        <w:rPr>
          <w:cs/>
        </w:rPr>
        <w:t xml:space="preserve">หากข้อมูลโมเดลถูกแบ่งเป็นหลายไฟล์ (เช่น </w:t>
      </w:r>
      <w:r>
        <w:t xml:space="preserve">MD5, OBJ MTL </w:t>
      </w:r>
      <w:r>
        <w:rPr>
          <w:cs/>
        </w:rPr>
        <w:t>ไฟล์) สามารถอัพโหลดไฟล์พร้อมกันได้ทั้งหมด แต่ไม่รองรับไฟล์โมเดลมีพื้นผิว (</w:t>
      </w:r>
      <w:r>
        <w:t>Textures)</w:t>
      </w:r>
    </w:p>
    <w:p w:rsidR="003D68C4" w:rsidRDefault="004966C0" w:rsidP="00C6200C">
      <w:r>
        <w:tab/>
      </w:r>
      <w:r>
        <w:rPr>
          <w:cs/>
        </w:rPr>
        <w:t xml:space="preserve">หลักการทำงานของเว็บไซต์ดังกล่าวมีการทำงานโดยอัพโหลดผ่านหน้าเว็บไซต์ จากนั้นเว็บไซต์จะเรียกใช้โปรแกรม </w:t>
      </w:r>
      <w:r>
        <w:t xml:space="preserve">Open Asset Import Library </w:t>
      </w:r>
      <w:r>
        <w:rPr>
          <w:cs/>
        </w:rPr>
        <w:t>ที่ทำงานเบื้องหลังในการแปลงไฟล์ หลังจากแปลงไฟล์โดยใช้โปรแกรมเสร็จสิ้น จะส่งผลลัพธ์ของไฟล์โมเดลสามมิติตามที่ผู้ใช้เลือกในรูปแบบไฟล์สำหรับดาวน์โหลด</w:t>
      </w:r>
    </w:p>
    <w:p w:rsidR="00C6200C" w:rsidRDefault="004966C0" w:rsidP="00C6200C">
      <w:pPr>
        <w:pStyle w:val="Caption"/>
        <w:keepNext/>
      </w:pPr>
      <w:ins w:id="20" w:author="komsan nipharat" w:date="2019-10-29T09:16:00Z">
        <w:r>
          <w:rPr>
            <w:noProof/>
          </w:rPr>
          <w:lastRenderedPageBreak/>
          <w:drawing>
            <wp:inline distT="0" distB="0" distL="0" distR="0" wp14:anchorId="59D1BA02" wp14:editId="5DD9CC7F">
              <wp:extent cx="4460551" cy="2424680"/>
              <wp:effectExtent l="0" t="0" r="0" b="0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27067" cy="246083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1" w:name="_Toc25934533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4</w:t>
        </w:r>
      </w:fldSimple>
      <w:r>
        <w:t xml:space="preserve"> </w:t>
      </w:r>
      <w:r w:rsidRPr="003D68C4">
        <w:rPr>
          <w:cs/>
        </w:rPr>
        <w:t xml:space="preserve">ส่วนติดต่อกับผู้ใช้ที่ใช้อัพโหลดไฟล์สามมิติ ของ </w:t>
      </w:r>
      <w:r w:rsidRPr="003D68C4">
        <w:t xml:space="preserve">Online </w:t>
      </w:r>
      <w:r w:rsidRPr="003D68C4">
        <w:rPr>
          <w:cs/>
        </w:rPr>
        <w:t>3</w:t>
      </w:r>
      <w:r w:rsidRPr="003D68C4">
        <w:t>D Converter</w:t>
      </w:r>
      <w:r w:rsidRPr="003D68C4">
        <w:rPr>
          <w:rFonts w:hint="cs"/>
          <w:cs/>
        </w:rPr>
        <w:t xml:space="preserve"> </w:t>
      </w:r>
      <w:r w:rsidRPr="003D68C4">
        <w:rPr>
          <w:cs/>
        </w:rPr>
        <w:t xml:space="preserve">จาก </w:t>
      </w:r>
      <w:r w:rsidRPr="003D68C4">
        <w:t xml:space="preserve">Online </w:t>
      </w:r>
      <w:r w:rsidRPr="003D68C4">
        <w:rPr>
          <w:cs/>
        </w:rPr>
        <w:t>3</w:t>
      </w:r>
      <w:r w:rsidRPr="003D68C4">
        <w:t xml:space="preserve">D Converter </w:t>
      </w:r>
      <w:r w:rsidRPr="003D68C4">
        <w:rPr>
          <w:cs/>
        </w:rPr>
        <w:t xml:space="preserve">ที่มา </w:t>
      </w:r>
      <w:r w:rsidRPr="003D68C4">
        <w:t>http://www.greentoken</w:t>
      </w:r>
      <w:r w:rsidRPr="003D68C4">
        <w:rPr>
          <w:noProof/>
        </w:rPr>
        <w:t>.de/onlineconv/</w:t>
      </w:r>
      <w:bookmarkEnd w:id="21"/>
    </w:p>
    <w:p w:rsidR="003D68C4" w:rsidRPr="003D68C4" w:rsidRDefault="003D68C4" w:rsidP="003D68C4"/>
    <w:p w:rsidR="003853D2" w:rsidRDefault="003853D2" w:rsidP="003853D2">
      <w:pPr>
        <w:pStyle w:val="Heading3"/>
        <w:numPr>
          <w:ilvl w:val="0"/>
          <w:numId w:val="0"/>
        </w:numPr>
        <w:ind w:left="907"/>
      </w:pPr>
      <w:r>
        <w:t>2.3.2</w:t>
      </w:r>
      <w:r>
        <w:tab/>
        <w:t>Online</w:t>
      </w:r>
      <w:r w:rsidRPr="00362EAB">
        <w:t xml:space="preserve"> 3D Model Converter </w:t>
      </w:r>
      <w:proofErr w:type="gramStart"/>
      <w:r w:rsidRPr="00362EAB">
        <w:t>And</w:t>
      </w:r>
      <w:proofErr w:type="gramEnd"/>
      <w:r w:rsidRPr="00362EAB">
        <w:t xml:space="preserve"> Viewer</w:t>
      </w:r>
    </w:p>
    <w:p w:rsidR="003853D2" w:rsidRDefault="003853D2" w:rsidP="003853D2">
      <w:r>
        <w:tab/>
      </w:r>
      <w:r>
        <w:rPr>
          <w:cs/>
        </w:rPr>
        <w:t>ในงานวิจัยของ</w:t>
      </w:r>
      <w:r>
        <w:rPr>
          <w:noProof/>
        </w:rPr>
        <w:t xml:space="preserve"> Cristian Cibils (2014)</w:t>
      </w:r>
      <w:r>
        <w:t xml:space="preserve"> </w:t>
      </w:r>
      <w:r>
        <w:rPr>
          <w:cs/>
        </w:rPr>
        <w:t>ได้พัฒนาเว็บไซต์</w:t>
      </w:r>
      <w:r>
        <w:rPr>
          <w:rFonts w:hint="cs"/>
          <w:cs/>
        </w:rPr>
        <w:t xml:space="preserve">ชื่อ </w:t>
      </w:r>
      <w:r>
        <w:t>Online</w:t>
      </w:r>
      <w:r w:rsidRPr="00362EAB">
        <w:t xml:space="preserve"> 3D Model Converter And Viewer</w:t>
      </w:r>
      <w:r>
        <w:rPr>
          <w:cs/>
        </w:rPr>
        <w:t xml:space="preserve"> เพื่อใช้ดูและแปลงไฟล์สามมิติออนไลน์ผ่านเว็บไซต์</w:t>
      </w:r>
      <w:r>
        <w:rPr>
          <w:rFonts w:hint="cs"/>
          <w:cs/>
        </w:rPr>
        <w:t xml:space="preserve"> รวมถึงเปลี่ยนแปลงพื้นผิวในลักษณะเรียบ โครงสร้าง หรือลบพื้นผิวออก</w:t>
      </w:r>
      <w:r>
        <w:rPr>
          <w:cs/>
        </w:rPr>
        <w:t xml:space="preserve"> โดยมีการลองรับไฟล์นำเข้าที่เป็นไฟล์สามมิติ</w:t>
      </w:r>
      <w:r>
        <w:rPr>
          <w:rFonts w:hint="cs"/>
          <w:cs/>
        </w:rPr>
        <w:t xml:space="preserve">เป็นไฟล์รูปแบบ </w:t>
      </w:r>
      <w:r w:rsidRPr="00362EAB">
        <w:rPr>
          <w:cs/>
        </w:rPr>
        <w:t>.</w:t>
      </w:r>
      <w:r w:rsidRPr="00362EAB">
        <w:t>blend .</w:t>
      </w:r>
      <w:r w:rsidRPr="00362EAB">
        <w:rPr>
          <w:cs/>
        </w:rPr>
        <w:t>3</w:t>
      </w:r>
      <w:r w:rsidRPr="00362EAB">
        <w:t>ds .</w:t>
      </w:r>
      <w:proofErr w:type="spellStart"/>
      <w:r w:rsidRPr="00362EAB">
        <w:t>ase</w:t>
      </w:r>
      <w:proofErr w:type="spellEnd"/>
      <w:r w:rsidRPr="00362EAB">
        <w:t xml:space="preserve"> .obj .</w:t>
      </w:r>
      <w:proofErr w:type="spellStart"/>
      <w:r w:rsidRPr="00362EAB">
        <w:t>lxo</w:t>
      </w:r>
      <w:proofErr w:type="spellEnd"/>
      <w:r w:rsidRPr="00362EAB">
        <w:t xml:space="preserve"> .</w:t>
      </w:r>
      <w:proofErr w:type="spellStart"/>
      <w:r w:rsidRPr="00362EAB">
        <w:t>ms</w:t>
      </w:r>
      <w:proofErr w:type="spellEnd"/>
      <w:r w:rsidRPr="00362EAB">
        <w:rPr>
          <w:cs/>
        </w:rPr>
        <w:t>3</w:t>
      </w:r>
      <w:r w:rsidRPr="00362EAB">
        <w:t>d .</w:t>
      </w:r>
      <w:proofErr w:type="spellStart"/>
      <w:r w:rsidRPr="00362EAB">
        <w:t>ifc</w:t>
      </w:r>
      <w:proofErr w:type="spellEnd"/>
      <w:r w:rsidRPr="00362EAB">
        <w:t xml:space="preserve"> .</w:t>
      </w:r>
      <w:proofErr w:type="spellStart"/>
      <w:r w:rsidRPr="00362EAB">
        <w:t>dae</w:t>
      </w:r>
      <w:proofErr w:type="spellEnd"/>
      <w:r w:rsidRPr="00362EAB">
        <w:t xml:space="preserve"> .ply .</w:t>
      </w:r>
      <w:proofErr w:type="spellStart"/>
      <w:r w:rsidRPr="00362EAB">
        <w:t>dxf</w:t>
      </w:r>
      <w:proofErr w:type="spellEnd"/>
      <w:r w:rsidRPr="00362EAB">
        <w:t xml:space="preserve"> .</w:t>
      </w:r>
      <w:proofErr w:type="spellStart"/>
      <w:r w:rsidRPr="00362EAB">
        <w:t>lwo</w:t>
      </w:r>
      <w:proofErr w:type="spellEnd"/>
      <w:r w:rsidRPr="00362EAB">
        <w:t xml:space="preserve"> .</w:t>
      </w:r>
      <w:proofErr w:type="spellStart"/>
      <w:r w:rsidRPr="00362EAB">
        <w:t>stl</w:t>
      </w:r>
      <w:proofErr w:type="spellEnd"/>
      <w:r w:rsidRPr="00362EAB">
        <w:t xml:space="preserve"> .x .ac .</w:t>
      </w:r>
      <w:proofErr w:type="spellStart"/>
      <w:r w:rsidRPr="00362EAB">
        <w:t>lws</w:t>
      </w:r>
      <w:proofErr w:type="spellEnd"/>
      <w:r w:rsidRPr="00362EAB">
        <w:t xml:space="preserve"> .</w:t>
      </w:r>
      <w:proofErr w:type="spellStart"/>
      <w:r w:rsidRPr="00362EAB">
        <w:t>fbx</w:t>
      </w:r>
      <w:proofErr w:type="spellEnd"/>
      <w:r>
        <w:rPr>
          <w:cs/>
        </w:rPr>
        <w:t xml:space="preserve"> และไฟล์ผลลัพธ์การแปลงเป็นไฟล์รูปแบบ </w:t>
      </w:r>
      <w:r w:rsidRPr="00362EAB">
        <w:t>.</w:t>
      </w:r>
      <w:proofErr w:type="spellStart"/>
      <w:r w:rsidRPr="00362EAB">
        <w:t>dae</w:t>
      </w:r>
      <w:proofErr w:type="spellEnd"/>
      <w:r w:rsidRPr="00362EAB">
        <w:t xml:space="preserve"> .obj .</w:t>
      </w:r>
      <w:proofErr w:type="spellStart"/>
      <w:r w:rsidRPr="00362EAB">
        <w:t>stl</w:t>
      </w:r>
      <w:proofErr w:type="spellEnd"/>
      <w:r w:rsidRPr="00362EAB">
        <w:t xml:space="preserve"> .ply .3ds .</w:t>
      </w:r>
      <w:proofErr w:type="spellStart"/>
      <w:r w:rsidRPr="00362EAB">
        <w:t>fbx</w:t>
      </w:r>
      <w:proofErr w:type="spellEnd"/>
      <w:r>
        <w:t xml:space="preserve"> </w:t>
      </w:r>
      <w:r>
        <w:rPr>
          <w:cs/>
        </w:rPr>
        <w:t>รวมถึงสามารถ</w:t>
      </w:r>
      <w:r>
        <w:rPr>
          <w:rFonts w:hint="cs"/>
          <w:cs/>
        </w:rPr>
        <w:t>ดูผลลัพธ์ของไฟล์ได้ทันทีผ่านหน้าเว็บออนไลน์</w:t>
      </w:r>
    </w:p>
    <w:p w:rsidR="003853D2" w:rsidRDefault="003853D2" w:rsidP="003853D2">
      <w:pPr>
        <w:pStyle w:val="Caption"/>
        <w:jc w:val="thaiDistribute"/>
      </w:pPr>
      <w:r>
        <w:tab/>
      </w:r>
      <w:r>
        <w:rPr>
          <w:rFonts w:hint="cs"/>
          <w:cs/>
        </w:rPr>
        <w:t xml:space="preserve">ในส่วนของกระบวนการแปลงไฟล์ได้มีแปลงไฟล์ในเบื้องหลังของเว็บไซต์โดยใช้หลักการ </w:t>
      </w:r>
      <w:r w:rsidRPr="00362EAB">
        <w:t>Mesh Decimator</w:t>
      </w:r>
      <w:r>
        <w:rPr>
          <w:rFonts w:hint="cs"/>
          <w:cs/>
        </w:rPr>
        <w:t xml:space="preserve"> </w:t>
      </w:r>
      <w:r>
        <w:t>(</w:t>
      </w:r>
      <w:r w:rsidRPr="00362EAB">
        <w:rPr>
          <w:cs/>
        </w:rPr>
        <w:t>ตัวถอดรหัส</w:t>
      </w:r>
      <w:r>
        <w:rPr>
          <w:rFonts w:hint="cs"/>
          <w:cs/>
        </w:rPr>
        <w:t>เมช</w:t>
      </w:r>
      <w:r>
        <w:t>)</w:t>
      </w:r>
      <w:r>
        <w:rPr>
          <w:rFonts w:hint="cs"/>
          <w:cs/>
        </w:rPr>
        <w:t xml:space="preserve"> ซึ่งพัฒนาโดยใช้ภาษา </w:t>
      </w:r>
      <w:r>
        <w:t xml:space="preserve">C# </w:t>
      </w:r>
      <w:r>
        <w:rPr>
          <w:rFonts w:hint="cs"/>
          <w:cs/>
        </w:rPr>
        <w:t>โดยเ</w:t>
      </w:r>
      <w:r w:rsidRPr="00362EAB">
        <w:rPr>
          <w:cs/>
        </w:rPr>
        <w:t>ป็น</w:t>
      </w:r>
      <w:r>
        <w:rPr>
          <w:rFonts w:hint="cs"/>
          <w:cs/>
        </w:rPr>
        <w:t>การ</w:t>
      </w:r>
      <w:r w:rsidRPr="00362EAB">
        <w:rPr>
          <w:cs/>
        </w:rPr>
        <w:t xml:space="preserve">แสดงวัตถุโดยใช้รูปหลายเหลี่ยม </w:t>
      </w:r>
      <w:r>
        <w:rPr>
          <w:rFonts w:hint="cs"/>
          <w:cs/>
        </w:rPr>
        <w:t>ซึ่งผู้จัดทำกล่าวว่าเป็น</w:t>
      </w:r>
      <w:r w:rsidRPr="00362EAB">
        <w:rPr>
          <w:cs/>
        </w:rPr>
        <w:t>เทคนิคที่ค่อนข้างเร็ว</w:t>
      </w:r>
      <w:r>
        <w:rPr>
          <w:rFonts w:hint="cs"/>
          <w:cs/>
        </w:rPr>
        <w:t xml:space="preserve"> ไม่ยาก </w:t>
      </w:r>
      <w:r w:rsidRPr="00362EAB">
        <w:rPr>
          <w:cs/>
        </w:rPr>
        <w:t>และสร้างโมเดล</w:t>
      </w:r>
      <w:r>
        <w:rPr>
          <w:rFonts w:hint="cs"/>
          <w:cs/>
        </w:rPr>
        <w:t>หลายเหลี่ยมคุณภาพ</w:t>
      </w:r>
      <w:r w:rsidRPr="00362EAB">
        <w:rPr>
          <w:cs/>
        </w:rPr>
        <w:t>ต่ำที่ดีพอสมควร</w:t>
      </w:r>
    </w:p>
    <w:p w:rsidR="003853D2" w:rsidRDefault="003853D2" w:rsidP="003853D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5C308D05" wp14:editId="4D9EE024">
            <wp:extent cx="4613876" cy="179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652" t="35494" r="25695" b="30247"/>
                    <a:stretch/>
                  </pic:blipFill>
                  <pic:spPr bwMode="auto">
                    <a:xfrm>
                      <a:off x="0" y="0"/>
                      <a:ext cx="4613876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D2" w:rsidRDefault="003853D2" w:rsidP="003853D2">
      <w:pPr>
        <w:pStyle w:val="Caption"/>
        <w:rPr>
          <w:cs/>
        </w:rPr>
      </w:pPr>
      <w:bookmarkStart w:id="22" w:name="_Toc25934534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5</w:t>
        </w:r>
      </w:fldSimple>
      <w:r>
        <w:rPr>
          <w:rFonts w:hint="cs"/>
          <w:cs/>
        </w:rPr>
        <w:t xml:space="preserve"> ส่วนติดต่อกับผู้ใช้ที่ใช้อัพโหลดไฟล์สามมิติ ของ </w:t>
      </w:r>
      <w:r>
        <w:t>Online</w:t>
      </w:r>
      <w:r w:rsidRPr="00362EAB">
        <w:t xml:space="preserve"> 3D Model Converter And Viewer</w:t>
      </w:r>
      <w:bookmarkEnd w:id="22"/>
    </w:p>
    <w:p w:rsidR="003853D2" w:rsidRDefault="003853D2" w:rsidP="003853D2">
      <w:pPr>
        <w:pStyle w:val="Caption"/>
      </w:pPr>
      <w:r w:rsidRPr="00163E83">
        <w:rPr>
          <w:cs/>
        </w:rPr>
        <w:t xml:space="preserve">จาก </w:t>
      </w:r>
      <w:proofErr w:type="spellStart"/>
      <w:r w:rsidRPr="00C6200C">
        <w:t>cagatayyapici</w:t>
      </w:r>
      <w:proofErr w:type="spellEnd"/>
      <w:r w:rsidRPr="00C6200C">
        <w:rPr>
          <w:rFonts w:hint="cs"/>
        </w:rPr>
        <w:t xml:space="preserve"> </w:t>
      </w:r>
      <w:r>
        <w:rPr>
          <w:rFonts w:hint="cs"/>
          <w:cs/>
        </w:rPr>
        <w:t xml:space="preserve">ที่มา </w:t>
      </w:r>
      <w:r w:rsidRPr="00C6200C">
        <w:t>http://www.cagatayyapici.com/</w:t>
      </w:r>
    </w:p>
    <w:p w:rsidR="003853D2" w:rsidRDefault="003853D2" w:rsidP="003853D2"/>
    <w:p w:rsidR="003853D2" w:rsidRDefault="003853D2" w:rsidP="003853D2">
      <w:pPr>
        <w:pStyle w:val="Caption"/>
        <w:keepNext/>
      </w:pPr>
      <w:r>
        <w:rPr>
          <w:noProof/>
        </w:rPr>
        <w:drawing>
          <wp:inline distT="0" distB="0" distL="0" distR="0" wp14:anchorId="6309B16C" wp14:editId="05E86F1A">
            <wp:extent cx="4524375" cy="217097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7257" t="22840" r="29688" b="40432"/>
                    <a:stretch/>
                  </pic:blipFill>
                  <pic:spPr bwMode="auto">
                    <a:xfrm>
                      <a:off x="0" y="0"/>
                      <a:ext cx="4534883" cy="217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D2" w:rsidRDefault="003853D2" w:rsidP="003853D2">
      <w:pPr>
        <w:pStyle w:val="Caption"/>
      </w:pPr>
      <w:bookmarkStart w:id="23" w:name="_Toc25934535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6</w:t>
        </w:r>
      </w:fldSimple>
      <w:r>
        <w:rPr>
          <w:rFonts w:hint="cs"/>
          <w:cs/>
        </w:rPr>
        <w:t xml:space="preserve"> ส่วนติดต่อกับผู้ใช้ที่ใช้หลังอัพโหลดไฟล์สามมิติ ของ </w:t>
      </w:r>
      <w:r>
        <w:t>Online</w:t>
      </w:r>
      <w:r w:rsidRPr="00362EAB">
        <w:t xml:space="preserve"> 3D Model Converter And Viewer</w:t>
      </w:r>
      <w:r>
        <w:rPr>
          <w:rFonts w:hint="cs"/>
          <w:cs/>
        </w:rPr>
        <w:t xml:space="preserve"> </w:t>
      </w:r>
      <w:r w:rsidRPr="00163E83">
        <w:rPr>
          <w:cs/>
        </w:rPr>
        <w:t xml:space="preserve">จาก </w:t>
      </w:r>
      <w:proofErr w:type="spellStart"/>
      <w:r w:rsidRPr="00C6200C">
        <w:t>cagatayyapici</w:t>
      </w:r>
      <w:proofErr w:type="spellEnd"/>
      <w:r w:rsidRPr="00C6200C">
        <w:rPr>
          <w:rFonts w:hint="cs"/>
        </w:rPr>
        <w:t xml:space="preserve"> </w:t>
      </w:r>
      <w:r>
        <w:rPr>
          <w:rFonts w:hint="cs"/>
          <w:cs/>
        </w:rPr>
        <w:t xml:space="preserve">ที่มา </w:t>
      </w:r>
      <w:r w:rsidRPr="00C6200C">
        <w:t>http://www.cagatayyapici.com/</w:t>
      </w:r>
      <w:bookmarkEnd w:id="23"/>
    </w:p>
    <w:p w:rsidR="003853D2" w:rsidRDefault="003853D2" w:rsidP="003853D2">
      <w:pPr>
        <w:pStyle w:val="Caption"/>
      </w:pPr>
    </w:p>
    <w:p w:rsidR="003853D2" w:rsidRDefault="003853D2" w:rsidP="003853D2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40FAFD61" wp14:editId="77D75045">
            <wp:extent cx="4248150" cy="1803684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027" t="45679" r="34896" b="30864"/>
                    <a:stretch/>
                  </pic:blipFill>
                  <pic:spPr bwMode="auto">
                    <a:xfrm>
                      <a:off x="0" y="0"/>
                      <a:ext cx="4274243" cy="181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3D2" w:rsidRDefault="003853D2" w:rsidP="003853D2">
      <w:pPr>
        <w:pStyle w:val="Caption"/>
      </w:pPr>
      <w:bookmarkStart w:id="24" w:name="_Toc25934536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7</w:t>
        </w:r>
      </w:fldSimple>
      <w:r>
        <w:rPr>
          <w:rFonts w:hint="cs"/>
          <w:cs/>
        </w:rPr>
        <w:t xml:space="preserve"> ตัวอย่างการเทคนิคการลดเหลี่ยมโดยใช้ </w:t>
      </w:r>
      <w:r w:rsidRPr="00362EAB">
        <w:t>Mesh Decimator</w:t>
      </w:r>
      <w:r>
        <w:rPr>
          <w:rFonts w:hint="cs"/>
          <w:cs/>
        </w:rPr>
        <w:t xml:space="preserve"> จาก </w:t>
      </w:r>
      <w:proofErr w:type="spellStart"/>
      <w:r w:rsidRPr="00C6200C">
        <w:t>melax</w:t>
      </w:r>
      <w:proofErr w:type="spellEnd"/>
      <w:r w:rsidRPr="00C6200C"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r w:rsidRPr="002834D4">
        <w:t>http://www.melax.com/polychop</w:t>
      </w:r>
      <w:bookmarkEnd w:id="24"/>
    </w:p>
    <w:p w:rsidR="003853D2" w:rsidRDefault="003853D2" w:rsidP="003853D2"/>
    <w:p w:rsidR="004966C0" w:rsidRDefault="004966C0" w:rsidP="004966C0">
      <w:pPr>
        <w:pStyle w:val="Heading3"/>
      </w:pPr>
      <w:r>
        <w:t>2.3.</w:t>
      </w:r>
      <w:r w:rsidR="003853D2">
        <w:t>3</w:t>
      </w:r>
      <w:r>
        <w:tab/>
        <w:t>Mesh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r>
        <w:t xml:space="preserve">Tobias Reinhardt </w:t>
      </w:r>
      <w:r>
        <w:rPr>
          <w:cs/>
        </w:rPr>
        <w:t xml:space="preserve">และ </w:t>
      </w:r>
      <w:r>
        <w:t xml:space="preserve">Anouk </w:t>
      </w:r>
      <w:proofErr w:type="spellStart"/>
      <w:r>
        <w:t>Hinoran</w:t>
      </w:r>
      <w:proofErr w:type="spellEnd"/>
      <w:r>
        <w:t xml:space="preserve"> (2018) </w:t>
      </w:r>
      <w:r>
        <w:rPr>
          <w:cs/>
        </w:rPr>
        <w:t xml:space="preserve">ได้สร้างเว็บไซต์แปลงไฟล์โมเดลสามมิติ ชื่อ </w:t>
      </w:r>
      <w:r>
        <w:t xml:space="preserve">Mesh Converter </w:t>
      </w:r>
      <w:r>
        <w:rPr>
          <w:cs/>
        </w:rPr>
        <w:t xml:space="preserve">โดยแปลงโมเดลสามมิติเป็นรูปแบบไฟล์ต่าง ๆ ฟรี เป็น </w:t>
      </w:r>
      <w:proofErr w:type="spellStart"/>
      <w:r>
        <w:t>stl</w:t>
      </w:r>
      <w:proofErr w:type="spellEnd"/>
      <w:r>
        <w:t xml:space="preserve">, </w:t>
      </w:r>
      <w:proofErr w:type="spellStart"/>
      <w:r>
        <w:t>collada</w:t>
      </w:r>
      <w:proofErr w:type="spellEnd"/>
      <w:r>
        <w:t xml:space="preserve">, obj </w:t>
      </w:r>
      <w:r>
        <w:rPr>
          <w:cs/>
        </w:rPr>
        <w:t xml:space="preserve">หรือ </w:t>
      </w:r>
      <w:r>
        <w:t xml:space="preserve">ply </w:t>
      </w:r>
      <w:r>
        <w:rPr>
          <w:cs/>
        </w:rPr>
        <w:t xml:space="preserve">โดยที่ขนาดไฟล์ไม่เกิน </w:t>
      </w:r>
      <w:r>
        <w:t xml:space="preserve">15 MB </w:t>
      </w:r>
      <w:r>
        <w:rPr>
          <w:cs/>
        </w:rPr>
        <w:t xml:space="preserve">โดยสามารถเลือกไฟล์ได้จากไฟล์ในอุปกรณ์ของผู้ใช้งาน หรือเลือกจาก </w:t>
      </w:r>
      <w:r>
        <w:t xml:space="preserve">URL </w:t>
      </w:r>
      <w:r>
        <w:rPr>
          <w:cs/>
        </w:rPr>
        <w:t>ออนไลน์</w:t>
      </w:r>
    </w:p>
    <w:p w:rsidR="004966C0" w:rsidRDefault="004966C0" w:rsidP="004966C0">
      <w:r>
        <w:tab/>
      </w:r>
      <w:r>
        <w:rPr>
          <w:cs/>
        </w:rPr>
        <w:t xml:space="preserve">หลักการทำงานของเว็บไซต์ดังกล่าวมีการทำงานโดยอัพโหลดไฟล์ผ่านหน้าเว็บไซต์ จากนั้นเว็บไซต์จะเรียกใช้โปรแกรม </w:t>
      </w:r>
      <w:r>
        <w:t xml:space="preserve">Open Asset Import Library </w:t>
      </w:r>
      <w:r>
        <w:rPr>
          <w:cs/>
        </w:rPr>
        <w:t>ที่ทำงานเบื้องหลังในการแปลงไฟล์ หลังจากแปลงไฟล์โดยใช้โปรแกรมเสร็จสิ้น จะส่งผลลัพธ์ของไฟล์โมเดลสามมิติตามที่ผู้ใช้เลือกในรูปแบบไฟล์สำหรับดาวน์โหลด</w:t>
      </w:r>
      <w:r>
        <w:rPr>
          <w:cs/>
        </w:rPr>
        <w:tab/>
      </w:r>
    </w:p>
    <w:p w:rsidR="00C6200C" w:rsidRDefault="003D68C4" w:rsidP="00C6200C">
      <w:pPr>
        <w:pStyle w:val="Caption"/>
        <w:keepNext/>
      </w:pPr>
      <w:ins w:id="25" w:author="komsan nipharat" w:date="2019-10-29T11:19:00Z">
        <w:r>
          <w:rPr>
            <w:noProof/>
          </w:rPr>
          <w:lastRenderedPageBreak/>
          <w:drawing>
            <wp:inline distT="0" distB="0" distL="0" distR="0" wp14:anchorId="45CE5201" wp14:editId="172CC8A2">
              <wp:extent cx="3289000" cy="2480807"/>
              <wp:effectExtent l="0" t="0" r="6985" b="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03075" cy="2491423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6" w:name="_Toc25934537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8</w:t>
        </w:r>
      </w:fldSimple>
      <w:r>
        <w:t xml:space="preserve"> </w:t>
      </w:r>
      <w:r>
        <w:rPr>
          <w:cs/>
        </w:rPr>
        <w:t xml:space="preserve">ส่วนติดต่อกับผู้ใช้ที่ใช้อัพโหลดไฟล์สามมิติ ของ </w:t>
      </w:r>
      <w:r>
        <w:t>Mesh Converter</w:t>
      </w:r>
      <w:bookmarkEnd w:id="26"/>
    </w:p>
    <w:p w:rsidR="00C6200C" w:rsidRDefault="00C6200C" w:rsidP="00C6200C">
      <w:pPr>
        <w:pStyle w:val="Caption"/>
      </w:pPr>
      <w:r>
        <w:rPr>
          <w:cs/>
        </w:rPr>
        <w:t xml:space="preserve">จาก </w:t>
      </w:r>
      <w:r>
        <w:t xml:space="preserve">Mesh Converter </w:t>
      </w:r>
      <w:r>
        <w:rPr>
          <w:cs/>
        </w:rPr>
        <w:t xml:space="preserve">ที่มา </w:t>
      </w:r>
      <w:r>
        <w:t>https://www.meshconvert.com</w:t>
      </w:r>
    </w:p>
    <w:p w:rsidR="003D68C4" w:rsidRPr="003D68C4" w:rsidRDefault="003D68C4" w:rsidP="00C6200C">
      <w:pPr>
        <w:pStyle w:val="Caption"/>
      </w:pPr>
    </w:p>
    <w:p w:rsidR="004966C0" w:rsidRDefault="004966C0" w:rsidP="003D68C4">
      <w:pPr>
        <w:pStyle w:val="Heading3"/>
      </w:pPr>
      <w:r>
        <w:t>2.3.</w:t>
      </w:r>
      <w:r w:rsidR="003853D2">
        <w:t>4</w:t>
      </w:r>
      <w:r w:rsidR="003D68C4">
        <w:rPr>
          <w:cs/>
        </w:rPr>
        <w:tab/>
      </w:r>
      <w:r>
        <w:t>Online 3d Viewer and GLTF Converter</w:t>
      </w:r>
    </w:p>
    <w:p w:rsidR="004966C0" w:rsidRDefault="004966C0" w:rsidP="004966C0">
      <w:r>
        <w:tab/>
      </w:r>
      <w:r>
        <w:rPr>
          <w:cs/>
        </w:rPr>
        <w:t xml:space="preserve">ในงานวิจัยของ </w:t>
      </w:r>
      <w:proofErr w:type="spellStart"/>
      <w:r>
        <w:t>Yehiel</w:t>
      </w:r>
      <w:proofErr w:type="spellEnd"/>
      <w:r>
        <w:t xml:space="preserve"> </w:t>
      </w:r>
      <w:proofErr w:type="spellStart"/>
      <w:r>
        <w:t>Atias</w:t>
      </w:r>
      <w:proofErr w:type="spellEnd"/>
      <w:r>
        <w:t xml:space="preserve"> </w:t>
      </w:r>
      <w:r w:rsidR="003D68C4">
        <w:rPr>
          <w:rFonts w:hint="cs"/>
          <w:cs/>
        </w:rPr>
        <w:t>และคณะ</w:t>
      </w:r>
      <w:r>
        <w:t xml:space="preserve"> (2018) </w:t>
      </w:r>
      <w:r>
        <w:rPr>
          <w:cs/>
        </w:rPr>
        <w:t xml:space="preserve">ได้พัฒนาเว็บไซต์ </w:t>
      </w:r>
      <w:r>
        <w:t xml:space="preserve">Creators 3D </w:t>
      </w:r>
      <w:r>
        <w:rPr>
          <w:cs/>
        </w:rPr>
        <w:t xml:space="preserve">เพื่อใช้ดูและแปลงไฟล์สามมิติออนไลน์ผ่านเว็บไซต์ โดยมีการลองรับไฟล์นำเข้าที่เป็นไฟล์สามมิติ และไฟล์ผลลัพธ์การแปลงเป็นไฟล์รูปแบบ </w:t>
      </w:r>
      <w:r>
        <w:t xml:space="preserve">GLTF </w:t>
      </w:r>
      <w:r>
        <w:rPr>
          <w:cs/>
        </w:rPr>
        <w:t>รวมถึงสามารถอัพโหลดไฟล์สามมิติ เพื่อรับลิ้งค์สำหรับการแบ่งปันกับผู้อื่นโดยผู้ที่มีลิ้งค์สามารถเข้าเว็บไซต์ผ่านทางลิ้งค์ดังกล่าว และดูไฟล์สามมิตินั้นๆ ได้ทันที</w:t>
      </w:r>
    </w:p>
    <w:p w:rsidR="003D68C4" w:rsidRDefault="004966C0" w:rsidP="003D68C4">
      <w:pPr>
        <w:pStyle w:val="Caption"/>
        <w:jc w:val="thaiDistribute"/>
      </w:pPr>
      <w:r>
        <w:tab/>
      </w:r>
      <w:r w:rsidRPr="003D68C4">
        <w:rPr>
          <w:cs/>
        </w:rPr>
        <w:t>ส่วนของการดูไฟล์สามมิติผ่านหน้าเว็บไซต์หลังจากการอัพโหลดไฟล์แล้ว สามารถโต้ตอบกับผู้ใช้ได้โดยการหมุน ขยายภาพ โดยการใช้เมาส์ รวมถึงสามารถปรับแต่งรายละเอียดของไฟล์ได้ เช่น ฉาก แสง</w:t>
      </w:r>
      <w:r>
        <w:rPr>
          <w:cs/>
        </w:rPr>
        <w:t xml:space="preserve"> เงา คำอธิบายประกอบ วัสดุ ตัววัตถุ เป็นตัว</w:t>
      </w:r>
    </w:p>
    <w:p w:rsidR="00C6200C" w:rsidRDefault="003D68C4" w:rsidP="00C6200C">
      <w:pPr>
        <w:pStyle w:val="Caption"/>
        <w:keepNext/>
      </w:pPr>
      <w:ins w:id="27" w:author="komsan nipharat" w:date="2019-10-29T14:18:00Z">
        <w:r>
          <w:rPr>
            <w:noProof/>
          </w:rPr>
          <w:lastRenderedPageBreak/>
          <w:drawing>
            <wp:inline distT="0" distB="0" distL="0" distR="0" wp14:anchorId="509A4B0D" wp14:editId="4A3E0199">
              <wp:extent cx="5274310" cy="2747010"/>
              <wp:effectExtent l="0" t="0" r="2540" b="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470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</w:pPr>
      <w:bookmarkStart w:id="28" w:name="_Toc25934538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9</w:t>
        </w:r>
      </w:fldSimple>
      <w:r>
        <w:t xml:space="preserve"> </w:t>
      </w:r>
      <w:r>
        <w:rPr>
          <w:cs/>
        </w:rPr>
        <w:t xml:space="preserve">ส่วนติดต่อกับผู้ใช้ที่ใช้อัพโหลดไฟล์สามมิติ ของ </w:t>
      </w:r>
      <w:r>
        <w:t>creators</w:t>
      </w:r>
      <w:r>
        <w:rPr>
          <w:cs/>
        </w:rPr>
        <w:t>3</w:t>
      </w:r>
      <w:r>
        <w:t>d</w:t>
      </w:r>
      <w:r>
        <w:rPr>
          <w:rFonts w:hint="cs"/>
          <w:cs/>
        </w:rPr>
        <w:t xml:space="preserve"> </w:t>
      </w:r>
      <w:r>
        <w:rPr>
          <w:cs/>
        </w:rPr>
        <w:t xml:space="preserve">จาก </w:t>
      </w:r>
      <w:r>
        <w:t>creators</w:t>
      </w:r>
      <w:r>
        <w:rPr>
          <w:cs/>
        </w:rPr>
        <w:t>3</w:t>
      </w:r>
      <w:r>
        <w:t>d</w:t>
      </w:r>
      <w:bookmarkEnd w:id="28"/>
      <w:r>
        <w:t xml:space="preserve"> </w:t>
      </w:r>
    </w:p>
    <w:p w:rsidR="00C6200C" w:rsidRDefault="00C6200C" w:rsidP="00C6200C">
      <w:pPr>
        <w:pStyle w:val="Caption"/>
      </w:pPr>
      <w:r>
        <w:rPr>
          <w:cs/>
        </w:rPr>
        <w:t xml:space="preserve">ที่มา </w:t>
      </w:r>
      <w:r>
        <w:t>https://www.creators</w:t>
      </w:r>
      <w:r>
        <w:rPr>
          <w:cs/>
        </w:rPr>
        <w:t>3</w:t>
      </w:r>
      <w:r>
        <w:t>d.com/online-viewer</w:t>
      </w:r>
    </w:p>
    <w:p w:rsidR="00C6200C" w:rsidRPr="00C6200C" w:rsidRDefault="00C6200C" w:rsidP="00C6200C"/>
    <w:p w:rsidR="00C6200C" w:rsidRDefault="003D68C4" w:rsidP="00C6200C">
      <w:pPr>
        <w:pStyle w:val="Caption"/>
        <w:keepNext/>
      </w:pPr>
      <w:ins w:id="29" w:author="komsan nipharat" w:date="2019-10-29T14:22:00Z">
        <w:r w:rsidRPr="00C6200C">
          <w:rPr>
            <w:noProof/>
          </w:rPr>
          <w:drawing>
            <wp:inline distT="0" distB="0" distL="0" distR="0" wp14:anchorId="1C602AAA" wp14:editId="305174B4">
              <wp:extent cx="5274310" cy="2766695"/>
              <wp:effectExtent l="0" t="0" r="2540" b="0"/>
              <wp:docPr id="8" name="Picture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7666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6200C" w:rsidRDefault="00C6200C" w:rsidP="00C6200C">
      <w:pPr>
        <w:pStyle w:val="Caption"/>
        <w:rPr>
          <w:cs/>
        </w:rPr>
      </w:pPr>
      <w:bookmarkStart w:id="30" w:name="_Toc25934539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10</w:t>
        </w:r>
      </w:fldSimple>
      <w:r>
        <w:t xml:space="preserve"> </w:t>
      </w:r>
      <w:r>
        <w:rPr>
          <w:rFonts w:hint="cs"/>
          <w:cs/>
        </w:rPr>
        <w:t xml:space="preserve">ส่วนติดต่อกับผู้ใช้ที่ใช้อัพโหลดไฟล์สามมิติ ของ </w:t>
      </w:r>
      <w:r w:rsidRPr="0067307E">
        <w:t>Mesh Converter</w:t>
      </w:r>
      <w:r w:rsidRPr="00163E83">
        <w:rPr>
          <w:cs/>
        </w:rPr>
        <w:t xml:space="preserve"> </w:t>
      </w:r>
      <w:r>
        <w:rPr>
          <w:rFonts w:hint="cs"/>
          <w:cs/>
        </w:rPr>
        <w:t>หลังจากอัพโหลดไฟล์</w:t>
      </w:r>
      <w:bookmarkEnd w:id="30"/>
    </w:p>
    <w:p w:rsidR="00C6200C" w:rsidRDefault="00C6200C" w:rsidP="00C6200C">
      <w:pPr>
        <w:pStyle w:val="Caption"/>
      </w:pPr>
      <w:r w:rsidRPr="00163E83">
        <w:rPr>
          <w:cs/>
        </w:rPr>
        <w:t xml:space="preserve">จาก </w:t>
      </w:r>
      <w:r w:rsidRPr="0067307E">
        <w:t>Mesh Converter</w:t>
      </w:r>
      <w:r>
        <w:rPr>
          <w:rFonts w:hint="cs"/>
          <w:cs/>
        </w:rPr>
        <w:t xml:space="preserve"> ที่มา </w:t>
      </w:r>
      <w:r w:rsidRPr="008413A4">
        <w:t>https://www.meshconvert.com/</w:t>
      </w:r>
    </w:p>
    <w:p w:rsidR="003D68C4" w:rsidRDefault="003D68C4" w:rsidP="003D68C4">
      <w:pPr>
        <w:pStyle w:val="Caption"/>
      </w:pPr>
    </w:p>
    <w:p w:rsidR="00362EAB" w:rsidRPr="00362EAB" w:rsidRDefault="00362EAB" w:rsidP="00362EAB"/>
    <w:p w:rsidR="00C6200C" w:rsidRDefault="00C6200C" w:rsidP="00C6200C">
      <w:pPr>
        <w:pStyle w:val="Heading3"/>
      </w:pPr>
      <w:r>
        <w:lastRenderedPageBreak/>
        <w:t>2.3</w:t>
      </w:r>
      <w:r w:rsidRPr="00637545">
        <w:t>.</w:t>
      </w:r>
      <w:r w:rsidR="00B474F0" w:rsidRPr="00637545">
        <w:rPr>
          <w:rFonts w:hint="cs"/>
          <w:b/>
          <w:bCs w:val="0"/>
          <w:cs/>
        </w:rPr>
        <w:t>5</w:t>
      </w:r>
      <w:r>
        <w:tab/>
      </w:r>
      <w:r w:rsidR="00B474F0">
        <w:t>3D-CONVERT</w:t>
      </w:r>
    </w:p>
    <w:p w:rsidR="00B474F0" w:rsidRDefault="00B474F0" w:rsidP="00B474F0">
      <w:r>
        <w:tab/>
      </w:r>
      <w:r>
        <w:rPr>
          <w:rFonts w:hint="cs"/>
          <w:cs/>
        </w:rPr>
        <w:t xml:space="preserve">ในงานวิจัยของ </w:t>
      </w:r>
      <w:r w:rsidRPr="00B474F0">
        <w:t>Simon Kolb</w:t>
      </w:r>
      <w:r>
        <w:rPr>
          <w:rFonts w:hint="cs"/>
          <w:cs/>
        </w:rPr>
        <w:t xml:space="preserve"> </w:t>
      </w:r>
      <w:r>
        <w:t>(2019)</w:t>
      </w:r>
      <w:r>
        <w:rPr>
          <w:rFonts w:hint="cs"/>
          <w:cs/>
        </w:rPr>
        <w:t xml:space="preserve"> ได้พัฒนาเว็บไซต์ภายใต้ชื่อ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เพื่อให้ผู้ใช้ที่</w:t>
      </w:r>
      <w:r w:rsidRPr="00B474F0">
        <w:rPr>
          <w:cs/>
        </w:rPr>
        <w:t>ต้องการแปลงแบบจำลอง</w:t>
      </w:r>
      <w:r>
        <w:rPr>
          <w:rFonts w:hint="cs"/>
          <w:cs/>
        </w:rPr>
        <w:t>สาม</w:t>
      </w:r>
      <w:r w:rsidRPr="00B474F0">
        <w:rPr>
          <w:cs/>
        </w:rPr>
        <w:t>มิติอย่างรวดเร็วและง่าย</w:t>
      </w:r>
      <w:r>
        <w:rPr>
          <w:rFonts w:hint="cs"/>
          <w:cs/>
        </w:rPr>
        <w:t>ผ่านเว็บไซต์</w:t>
      </w:r>
      <w:r w:rsidRPr="00B474F0">
        <w:rPr>
          <w:cs/>
        </w:rPr>
        <w:t xml:space="preserve"> </w:t>
      </w:r>
      <w:r>
        <w:rPr>
          <w:rFonts w:hint="cs"/>
          <w:cs/>
        </w:rPr>
        <w:t>โดยเว็บแปลงไฟล์</w:t>
      </w:r>
      <w:r w:rsidRPr="00B474F0">
        <w:rPr>
          <w:cs/>
        </w:rPr>
        <w:t>แบบง่าย</w:t>
      </w:r>
      <w:r>
        <w:rPr>
          <w:rFonts w:hint="cs"/>
          <w:cs/>
        </w:rPr>
        <w:t>สามารถแปลงไฟล์โดยมีคู่ไฟล์รูปแบบถึง</w:t>
      </w:r>
      <w:r w:rsidRPr="00B474F0">
        <w:rPr>
          <w:cs/>
        </w:rPr>
        <w:t xml:space="preserve"> 627 สำหรับการแปลงไฟล์ </w:t>
      </w:r>
      <w:r>
        <w:rPr>
          <w:rFonts w:hint="cs"/>
          <w:cs/>
        </w:rPr>
        <w:t>อาทิ</w:t>
      </w:r>
      <w:r w:rsidRPr="00B474F0">
        <w:rPr>
          <w:cs/>
        </w:rPr>
        <w:t xml:space="preserve"> </w:t>
      </w:r>
      <w:r w:rsidRPr="00B474F0">
        <w:t xml:space="preserve">STL, OBJ, Blend, FBX </w:t>
      </w:r>
      <w:r w:rsidRPr="00B474F0">
        <w:rPr>
          <w:cs/>
        </w:rPr>
        <w:t xml:space="preserve">หรือ </w:t>
      </w:r>
      <w:r w:rsidRPr="00B474F0">
        <w:t>PLY</w:t>
      </w:r>
      <w:r>
        <w:rPr>
          <w:rFonts w:hint="cs"/>
          <w:cs/>
        </w:rPr>
        <w:t xml:space="preserve"> โดยขนาดไฟล์ที่สามารถอัพโหลดได้ไม่เกิน 50 </w:t>
      </w:r>
      <w:r>
        <w:t>MB</w:t>
      </w:r>
    </w:p>
    <w:p w:rsidR="00B474F0" w:rsidRPr="00B474F0" w:rsidRDefault="00B474F0" w:rsidP="00B474F0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การทำงานของเว็บไซต์หลังจากการอัพโหลดไฟล์ต้นแบบสามมิติในรูปแบบไฟล์ต่างๆ โดยไฟล์ที่ถูก</w:t>
      </w:r>
      <w:r w:rsidRPr="00B474F0">
        <w:rPr>
          <w:cs/>
        </w:rPr>
        <w:t>อั</w:t>
      </w:r>
      <w:r>
        <w:rPr>
          <w:rFonts w:hint="cs"/>
          <w:cs/>
        </w:rPr>
        <w:t>พ</w:t>
      </w:r>
      <w:r w:rsidRPr="00B474F0">
        <w:rPr>
          <w:cs/>
        </w:rPr>
        <w:t xml:space="preserve">โหลดจะถูกลบทันทีหลังจากการแปลง </w:t>
      </w:r>
      <w:r>
        <w:rPr>
          <w:rFonts w:hint="cs"/>
          <w:cs/>
        </w:rPr>
        <w:t xml:space="preserve">กระบวนการแปลงไฟล์ทั้งหมดจะถูกแปลงด้วยเครื่องมือ </w:t>
      </w:r>
      <w:r w:rsidRPr="00B474F0">
        <w:t>Open Asset Import Library</w:t>
      </w:r>
      <w:r>
        <w:rPr>
          <w:rFonts w:hint="cs"/>
          <w:cs/>
        </w:rPr>
        <w:t xml:space="preserve"> </w:t>
      </w:r>
      <w:r w:rsidRPr="00B474F0">
        <w:rPr>
          <w:cs/>
        </w:rPr>
        <w:t>(</w:t>
      </w:r>
      <w:proofErr w:type="spellStart"/>
      <w:r w:rsidRPr="00B474F0">
        <w:t>assimp</w:t>
      </w:r>
      <w:proofErr w:type="spellEnd"/>
      <w:r w:rsidRPr="00B474F0">
        <w:t>)</w:t>
      </w:r>
      <w:r>
        <w:rPr>
          <w:rFonts w:hint="cs"/>
          <w:cs/>
        </w:rPr>
        <w:t xml:space="preserve"> หลังจากนั้นจะอนุญาตให้ผู้ใช้ดาวน์โหลดไฟล์ผลลัพธ์ </w:t>
      </w:r>
      <w:r w:rsidRPr="00B474F0">
        <w:rPr>
          <w:cs/>
        </w:rPr>
        <w:t>ไฟล์</w:t>
      </w:r>
      <w:r>
        <w:rPr>
          <w:rFonts w:hint="cs"/>
          <w:cs/>
        </w:rPr>
        <w:t>ผลลัพธ์</w:t>
      </w:r>
      <w:r w:rsidRPr="00B474F0">
        <w:rPr>
          <w:cs/>
        </w:rPr>
        <w:t>ที่แปลง</w:t>
      </w:r>
      <w:r>
        <w:rPr>
          <w:rFonts w:hint="cs"/>
          <w:cs/>
        </w:rPr>
        <w:t>รูปแบบ</w:t>
      </w:r>
      <w:r w:rsidRPr="00B474F0">
        <w:rPr>
          <w:cs/>
        </w:rPr>
        <w:t>แล้วจะยังคงมีให้บริการ</w:t>
      </w:r>
      <w:r>
        <w:rPr>
          <w:rFonts w:hint="cs"/>
          <w:cs/>
        </w:rPr>
        <w:t>ต่อถึง</w:t>
      </w:r>
      <w:r w:rsidRPr="00B474F0">
        <w:rPr>
          <w:cs/>
        </w:rPr>
        <w:t xml:space="preserve"> 24 ชั่วโมงหากต้องการดาวน์โหลดอีกครั้ง</w:t>
      </w:r>
    </w:p>
    <w:p w:rsidR="00B474F0" w:rsidRDefault="00B474F0" w:rsidP="00B474F0">
      <w:pPr>
        <w:pStyle w:val="Caption"/>
        <w:keepNext/>
      </w:pPr>
      <w:r>
        <w:rPr>
          <w:noProof/>
        </w:rPr>
        <w:drawing>
          <wp:inline distT="0" distB="0" distL="0" distR="0" wp14:anchorId="0CD32651" wp14:editId="08D6DF26">
            <wp:extent cx="4914900" cy="26193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291" t="10185" r="3126" b="4938"/>
                    <a:stretch/>
                  </pic:blipFill>
                  <pic:spPr bwMode="auto">
                    <a:xfrm>
                      <a:off x="0" y="0"/>
                      <a:ext cx="49149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00C" w:rsidRDefault="00B474F0" w:rsidP="00B474F0">
      <w:pPr>
        <w:pStyle w:val="Caption"/>
      </w:pPr>
      <w:bookmarkStart w:id="31" w:name="_Toc25934540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11</w:t>
        </w:r>
      </w:fldSimple>
      <w:r>
        <w:rPr>
          <w:rFonts w:hint="cs"/>
          <w:cs/>
        </w:rPr>
        <w:t xml:space="preserve"> ตัวอย่างส่วนติดต่อกับผู้ใช้ของ </w:t>
      </w:r>
      <w:r w:rsidRPr="00B474F0">
        <w:rPr>
          <w:cs/>
        </w:rPr>
        <w:t>3</w:t>
      </w:r>
      <w:r w:rsidRPr="00B474F0">
        <w:t>D-CONVERT</w:t>
      </w:r>
      <w:r>
        <w:rPr>
          <w:rFonts w:hint="cs"/>
          <w:cs/>
        </w:rPr>
        <w:t xml:space="preserve"> จาก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r w:rsidRPr="00B474F0">
        <w:t>https://3d-convert.com/en/</w:t>
      </w:r>
      <w:bookmarkEnd w:id="31"/>
    </w:p>
    <w:p w:rsidR="00B474F0" w:rsidRDefault="00B474F0" w:rsidP="00B474F0">
      <w:pPr>
        <w:rPr>
          <w:noProof/>
        </w:rPr>
      </w:pPr>
    </w:p>
    <w:p w:rsidR="00B474F0" w:rsidRDefault="00B474F0" w:rsidP="00B474F0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34AD7BB3" wp14:editId="628E01A2">
            <wp:extent cx="4908079" cy="22479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507" t="11111" r="4688" b="18210"/>
                    <a:stretch/>
                  </pic:blipFill>
                  <pic:spPr bwMode="auto">
                    <a:xfrm>
                      <a:off x="0" y="0"/>
                      <a:ext cx="4917738" cy="2252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4F0" w:rsidRDefault="00B474F0" w:rsidP="00B474F0">
      <w:pPr>
        <w:pStyle w:val="Caption"/>
      </w:pPr>
      <w:bookmarkStart w:id="32" w:name="_Toc25934541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2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12</w:t>
        </w:r>
      </w:fldSimple>
      <w:r>
        <w:rPr>
          <w:rFonts w:hint="cs"/>
          <w:cs/>
        </w:rPr>
        <w:t xml:space="preserve"> ตัวอย่างชนิดไฟล์ที่รองรับของ </w:t>
      </w:r>
      <w:r w:rsidRPr="00B474F0">
        <w:rPr>
          <w:cs/>
        </w:rPr>
        <w:t>3</w:t>
      </w:r>
      <w:r w:rsidRPr="00B474F0">
        <w:t>D-CONVERT</w:t>
      </w:r>
      <w:r>
        <w:rPr>
          <w:rFonts w:hint="cs"/>
          <w:cs/>
        </w:rPr>
        <w:t xml:space="preserve"> จาก </w:t>
      </w:r>
      <w:r w:rsidRPr="00B474F0">
        <w:rPr>
          <w:cs/>
        </w:rPr>
        <w:t>3</w:t>
      </w:r>
      <w:r w:rsidRPr="00B474F0">
        <w:t>d-convert.com</w:t>
      </w:r>
      <w:r>
        <w:rPr>
          <w:rFonts w:hint="cs"/>
          <w:cs/>
        </w:rPr>
        <w:t xml:space="preserve"> </w:t>
      </w:r>
      <w:r w:rsidRPr="00C6200C">
        <w:cr/>
      </w:r>
      <w:r>
        <w:rPr>
          <w:rFonts w:hint="cs"/>
          <w:cs/>
        </w:rPr>
        <w:t>ที่มา</w:t>
      </w:r>
      <w:r w:rsidRPr="00C6200C">
        <w:t xml:space="preserve"> </w:t>
      </w:r>
      <w:r w:rsidRPr="00B474F0">
        <w:t>https://3d-convert.com/en/</w:t>
      </w:r>
      <w:bookmarkEnd w:id="32"/>
    </w:p>
    <w:p w:rsidR="00711784" w:rsidRDefault="00711784" w:rsidP="00B67AF0"/>
    <w:p w:rsidR="00B67AF0" w:rsidRDefault="00B67AF0" w:rsidP="00B67AF0">
      <w:pPr>
        <w:pStyle w:val="Heading2"/>
      </w:pPr>
      <w:bookmarkStart w:id="33" w:name="_Toc25398498"/>
      <w:r>
        <w:rPr>
          <w:cs/>
        </w:rPr>
        <w:t>2.4</w:t>
      </w:r>
      <w:r>
        <w:rPr>
          <w:cs/>
        </w:rPr>
        <w:tab/>
        <w:t>ตารางสังเคราะห์เพื่อการเปรียบเทียบระหว่างงานวิจัย</w:t>
      </w:r>
      <w:bookmarkEnd w:id="33"/>
    </w:p>
    <w:p w:rsidR="00B67AF0" w:rsidRDefault="00B67AF0" w:rsidP="00B67AF0">
      <w:pPr>
        <w:rPr>
          <w:cs/>
        </w:rPr>
        <w:sectPr w:rsidR="00B67AF0" w:rsidSect="00C4750B">
          <w:pgSz w:w="12240" w:h="15840"/>
          <w:pgMar w:top="2160" w:right="1440" w:bottom="1440" w:left="2160" w:header="720" w:footer="720" w:gutter="0"/>
          <w:cols w:space="720"/>
          <w:titlePg/>
          <w:docGrid w:linePitch="435"/>
        </w:sectPr>
      </w:pPr>
      <w:r>
        <w:rPr>
          <w:cs/>
        </w:rPr>
        <w:t>จากเอกสารและงานวิจัยที่เกี่ยวข้องข้างต้น ผู้วิจัยต้องการศึกษาเรื่องเทคนิค วิธีการ วัตถุประสงค์ ข้อดี ข้อเสีย และข้อเสอนแนะ เพื่อดำเนินการเปรียบเทียบระหว่างงานวิจัย โดยการค้นคว้าข้อมูลที่เกี่ยวข้องแล้วนำมาเขียนไว้ในตารางสังเคราะห์ดังนี้</w:t>
      </w:r>
    </w:p>
    <w:tbl>
      <w:tblPr>
        <w:tblStyle w:val="TableGrid"/>
        <w:tblW w:w="5169" w:type="pct"/>
        <w:jc w:val="center"/>
        <w:tblLook w:val="04A0" w:firstRow="1" w:lastRow="0" w:firstColumn="1" w:lastColumn="0" w:noHBand="0" w:noVBand="1"/>
      </w:tblPr>
      <w:tblGrid>
        <w:gridCol w:w="1162"/>
        <w:gridCol w:w="1182"/>
        <w:gridCol w:w="2971"/>
        <w:gridCol w:w="2306"/>
        <w:gridCol w:w="1570"/>
        <w:gridCol w:w="1841"/>
        <w:gridCol w:w="1611"/>
      </w:tblGrid>
      <w:tr w:rsidR="00B67AF0" w:rsidTr="003853D2">
        <w:trPr>
          <w:jc w:val="center"/>
        </w:trPr>
        <w:tc>
          <w:tcPr>
            <w:tcW w:w="460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ชื่อผลงาน</w:t>
            </w:r>
            <w:r>
              <w:t>/</w:t>
            </w:r>
            <w:r>
              <w:rPr>
                <w:rFonts w:hint="cs"/>
                <w:cs/>
              </w:rPr>
              <w:t>งานวิจัย</w:t>
            </w:r>
          </w:p>
        </w:tc>
        <w:tc>
          <w:tcPr>
            <w:tcW w:w="467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ชื่อผู้แต่ง</w:t>
            </w:r>
            <w:r>
              <w:t>/</w:t>
            </w:r>
            <w:r>
              <w:rPr>
                <w:rFonts w:hint="cs"/>
                <w:cs/>
              </w:rPr>
              <w:t>ปี</w:t>
            </w:r>
          </w:p>
        </w:tc>
        <w:tc>
          <w:tcPr>
            <w:tcW w:w="117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วัตถุประสงค์</w:t>
            </w:r>
          </w:p>
        </w:tc>
        <w:tc>
          <w:tcPr>
            <w:tcW w:w="912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วิธีการและทฤษฏี</w:t>
            </w:r>
          </w:p>
        </w:tc>
        <w:tc>
          <w:tcPr>
            <w:tcW w:w="621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ข้อดี</w:t>
            </w:r>
          </w:p>
        </w:tc>
        <w:tc>
          <w:tcPr>
            <w:tcW w:w="7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ข้อเสีย</w:t>
            </w:r>
          </w:p>
        </w:tc>
        <w:tc>
          <w:tcPr>
            <w:tcW w:w="637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ข้อเสนอแนะ</w:t>
            </w:r>
          </w:p>
        </w:tc>
      </w:tr>
      <w:tr w:rsidR="00B67AF0" w:rsidTr="003853D2">
        <w:trPr>
          <w:jc w:val="center"/>
        </w:trPr>
        <w:tc>
          <w:tcPr>
            <w:tcW w:w="460" w:type="pct"/>
          </w:tcPr>
          <w:p w:rsidR="00B67AF0" w:rsidRDefault="00B67AF0" w:rsidP="00B67AF0">
            <w:pPr>
              <w:pStyle w:val="NoSpacing"/>
            </w:pPr>
            <w:r w:rsidRPr="006C395B">
              <w:t>Online 3D Converter</w:t>
            </w:r>
          </w:p>
        </w:tc>
        <w:tc>
          <w:tcPr>
            <w:tcW w:w="467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 w:rsidRPr="00DB1A1A">
              <w:t>Alexander Gessler</w:t>
            </w:r>
            <w:r>
              <w:t xml:space="preserve"> (2011)</w:t>
            </w:r>
          </w:p>
        </w:tc>
        <w:tc>
          <w:tcPr>
            <w:tcW w:w="1175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เพื่อให้แปลงไฟล์</w:t>
            </w:r>
            <w:r>
              <w:rPr>
                <w:cs/>
              </w:rPr>
              <w:t>สามมิติ</w:t>
            </w:r>
            <w:r>
              <w:rPr>
                <w:rFonts w:hint="cs"/>
                <w:cs/>
              </w:rPr>
              <w:t xml:space="preserve">ออนไลน์ระหว่างไฟล์นามสกุลต่างๆ เช่น </w:t>
            </w:r>
            <w:r w:rsidRPr="0065601A">
              <w:t xml:space="preserve">FBX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OBJ </w:t>
            </w:r>
            <w:r>
              <w:rPr>
                <w:rFonts w:hint="cs"/>
                <w:cs/>
              </w:rPr>
              <w:t>หรือ</w:t>
            </w:r>
            <w:r w:rsidRPr="0065601A">
              <w:t xml:space="preserve"> OBJ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STL </w:t>
            </w:r>
            <w:r>
              <w:rPr>
                <w:rFonts w:hint="cs"/>
                <w:cs/>
              </w:rPr>
              <w:t>เพื่อใช้ในงานพิมพ์</w:t>
            </w:r>
            <w:r>
              <w:rPr>
                <w:cs/>
              </w:rPr>
              <w:t>สามมิติ</w:t>
            </w:r>
            <w:r w:rsidRPr="0065601A">
              <w:t xml:space="preserve"> printing</w:t>
            </w:r>
            <w:r>
              <w:rPr>
                <w:rFonts w:hint="cs"/>
                <w:cs/>
              </w:rPr>
              <w:t xml:space="preserve"> หรือ</w:t>
            </w:r>
            <w:r w:rsidRPr="0065601A">
              <w:t xml:space="preserve"> DAE </w:t>
            </w:r>
            <w:r>
              <w:rPr>
                <w:rFonts w:hint="cs"/>
                <w:cs/>
              </w:rPr>
              <w:t>เป็น</w:t>
            </w:r>
            <w:r w:rsidRPr="0065601A">
              <w:t xml:space="preserve"> JSON </w:t>
            </w:r>
            <w:r>
              <w:rPr>
                <w:rFonts w:hint="cs"/>
                <w:cs/>
              </w:rPr>
              <w:t>เพื่อใช้ในงาน</w:t>
            </w:r>
            <w:r w:rsidRPr="0065601A">
              <w:t xml:space="preserve"> WebGL</w:t>
            </w:r>
          </w:p>
        </w:tc>
        <w:tc>
          <w:tcPr>
            <w:tcW w:w="912" w:type="pct"/>
          </w:tcPr>
          <w:p w:rsidR="00B67AF0" w:rsidRDefault="00B67AF0" w:rsidP="00B67AF0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และไฟล์จะถูกประมวลผลด้วย </w:t>
            </w:r>
            <w:r w:rsidRPr="0065601A">
              <w:t>Open Asset Import Lib</w:t>
            </w:r>
            <w:r>
              <w:t xml:space="preserve"> </w:t>
            </w:r>
            <w:r>
              <w:rPr>
                <w:rFonts w:hint="cs"/>
                <w:cs/>
              </w:rPr>
              <w:t>จากนั้นสร้างลิ้งค์ดาวน์โหลดให้ผู้ใช้</w:t>
            </w:r>
          </w:p>
        </w:tc>
        <w:tc>
          <w:tcPr>
            <w:tcW w:w="621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สามารถแปลงไฟล์พร้อมกันสูงสุด </w:t>
            </w:r>
            <w:r>
              <w:t xml:space="preserve">5 </w:t>
            </w:r>
            <w:r>
              <w:rPr>
                <w:rFonts w:hint="cs"/>
                <w:cs/>
              </w:rPr>
              <w:t>ไฟล์</w:t>
            </w:r>
          </w:p>
          <w:p w:rsidR="00B67AF0" w:rsidRDefault="00B67AF0" w:rsidP="00B67AF0">
            <w:pPr>
              <w:pStyle w:val="NoSpacing"/>
            </w:pPr>
          </w:p>
        </w:tc>
        <w:tc>
          <w:tcPr>
            <w:tcW w:w="728" w:type="pct"/>
          </w:tcPr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 xml:space="preserve">อนุญาตความจุไฟล์ไม่เกินไฟล์ละ </w:t>
            </w:r>
            <w:r>
              <w:t>15 MB</w:t>
            </w:r>
          </w:p>
          <w:p w:rsidR="00B67AF0" w:rsidRDefault="00B67AF0" w:rsidP="00B67AF0">
            <w:pPr>
              <w:pStyle w:val="NoSpacing"/>
            </w:pPr>
            <w:r>
              <w:rPr>
                <w:rFonts w:hint="cs"/>
                <w:cs/>
              </w:rPr>
              <w:t>ไม่สามารถใช้กับไฟล์พื้นผิวได้</w:t>
            </w:r>
          </w:p>
          <w:p w:rsidR="00B67AF0" w:rsidRDefault="00B67AF0" w:rsidP="00B67AF0">
            <w:pPr>
              <w:pStyle w:val="NoSpacing"/>
              <w:rPr>
                <w:cs/>
              </w:rPr>
            </w:pPr>
          </w:p>
        </w:tc>
        <w:tc>
          <w:tcPr>
            <w:tcW w:w="637" w:type="pct"/>
          </w:tcPr>
          <w:p w:rsidR="00B67AF0" w:rsidRPr="00B67AF0" w:rsidRDefault="00B67AF0" w:rsidP="00B67AF0">
            <w:pPr>
              <w:pStyle w:val="NoSpacing"/>
              <w:rPr>
                <w:cs/>
              </w:rPr>
            </w:pPr>
            <w:r w:rsidRPr="00B67AF0">
              <w:rPr>
                <w:rFonts w:hint="cs"/>
                <w:cs/>
              </w:rPr>
              <w:t xml:space="preserve">สามารถเพิ่มขีดจำกัดของความจุไฟล์ได้ </w:t>
            </w:r>
          </w:p>
        </w:tc>
      </w:tr>
      <w:tr w:rsidR="003853D2" w:rsidTr="003853D2">
        <w:trPr>
          <w:jc w:val="center"/>
        </w:trPr>
        <w:tc>
          <w:tcPr>
            <w:tcW w:w="460" w:type="pct"/>
          </w:tcPr>
          <w:p w:rsidR="003853D2" w:rsidRPr="001A0076" w:rsidRDefault="003853D2" w:rsidP="003853D2">
            <w:pPr>
              <w:pStyle w:val="NoSpacing"/>
            </w:pPr>
            <w:r>
              <w:t>Online</w:t>
            </w:r>
            <w:r w:rsidRPr="00362EAB">
              <w:t xml:space="preserve"> 3D Model Converter </w:t>
            </w:r>
            <w:proofErr w:type="gramStart"/>
            <w:r w:rsidRPr="00362EAB">
              <w:t>And</w:t>
            </w:r>
            <w:proofErr w:type="gramEnd"/>
            <w:r w:rsidRPr="00362EAB">
              <w:t xml:space="preserve"> Viewer</w:t>
            </w:r>
          </w:p>
        </w:tc>
        <w:tc>
          <w:tcPr>
            <w:tcW w:w="467" w:type="pct"/>
          </w:tcPr>
          <w:p w:rsidR="003853D2" w:rsidRPr="00F96714" w:rsidRDefault="003853D2" w:rsidP="003853D2">
            <w:pPr>
              <w:pStyle w:val="NoSpacing"/>
            </w:pPr>
            <w:r>
              <w:rPr>
                <w:noProof/>
              </w:rPr>
              <w:t>Cristian Cibils (2014)</w:t>
            </w:r>
          </w:p>
        </w:tc>
        <w:tc>
          <w:tcPr>
            <w:tcW w:w="1175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cs/>
              </w:rPr>
              <w:t>เพื่อใช้ดูและแปลงไฟล์สามมิติออนไลน์ผ่านเว็บไซต์</w:t>
            </w:r>
            <w:r>
              <w:rPr>
                <w:rFonts w:hint="cs"/>
                <w:cs/>
              </w:rPr>
              <w:t xml:space="preserve"> รวมถึงเปลี่ยนแปลงพื้นผิวในลักษณะเรียบ โครงสร้าง หรือลบพื้นผิวออก</w:t>
            </w:r>
          </w:p>
        </w:tc>
        <w:tc>
          <w:tcPr>
            <w:tcW w:w="912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ใช้หลักการ </w:t>
            </w:r>
            <w:r w:rsidRPr="00362EAB">
              <w:t>Mesh Decimator</w:t>
            </w:r>
            <w:r>
              <w:rPr>
                <w:rFonts w:hint="cs"/>
                <w:cs/>
              </w:rPr>
              <w:t xml:space="preserve"> </w:t>
            </w:r>
            <w:r>
              <w:t>(</w:t>
            </w:r>
            <w:r w:rsidRPr="00362EAB">
              <w:rPr>
                <w:cs/>
              </w:rPr>
              <w:t>ตัวถอดรหัส</w:t>
            </w:r>
            <w:r>
              <w:rPr>
                <w:rFonts w:hint="cs"/>
                <w:cs/>
              </w:rPr>
              <w:t>เมช</w:t>
            </w:r>
            <w:r>
              <w:t>)</w:t>
            </w:r>
            <w:r>
              <w:rPr>
                <w:rFonts w:hint="cs"/>
                <w:cs/>
              </w:rPr>
              <w:t xml:space="preserve"> ซึ่งพัฒนาโดยใช้ภาษา </w:t>
            </w:r>
            <w:r>
              <w:t xml:space="preserve">C# </w:t>
            </w:r>
            <w:r>
              <w:rPr>
                <w:rFonts w:hint="cs"/>
                <w:cs/>
              </w:rPr>
              <w:t>โดยเ</w:t>
            </w:r>
            <w:r w:rsidRPr="00362EAB">
              <w:rPr>
                <w:cs/>
              </w:rPr>
              <w:t>ป็น</w:t>
            </w:r>
            <w:r>
              <w:rPr>
                <w:rFonts w:hint="cs"/>
                <w:cs/>
              </w:rPr>
              <w:t>การ</w:t>
            </w:r>
            <w:r w:rsidRPr="00362EAB">
              <w:rPr>
                <w:cs/>
              </w:rPr>
              <w:t>แสดงวัตถุโดยใช้รูปหลายเหลี่ยม</w:t>
            </w:r>
          </w:p>
        </w:tc>
        <w:tc>
          <w:tcPr>
            <w:tcW w:w="621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 xml:space="preserve">ฟรี 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ใช้วิธีการ </w:t>
            </w:r>
            <w:r w:rsidRPr="00362EAB">
              <w:t>Mesh Decimator</w:t>
            </w:r>
            <w:r>
              <w:rPr>
                <w:rFonts w:hint="cs"/>
                <w:cs/>
              </w:rPr>
              <w:t xml:space="preserve"> ซึ่งทำให้ได้ผลลัพธ์อย่างรวดเร็ว</w:t>
            </w:r>
          </w:p>
        </w:tc>
        <w:tc>
          <w:tcPr>
            <w:tcW w:w="728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ไม่เหมาะกับไฟล์สามมิติที่มีรายละเอียดสูง เนื่องจากจะถูกตัดรายละเอียดออก</w:t>
            </w:r>
          </w:p>
        </w:tc>
        <w:tc>
          <w:tcPr>
            <w:tcW w:w="637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อนุญาตให้ผู้ใช้กำหนดจำนวนรายละเอียดที่ยอมรับได้โดยผู้ใช้ที่ถูกตัดออกได้</w:t>
            </w:r>
          </w:p>
        </w:tc>
      </w:tr>
      <w:tr w:rsidR="003853D2" w:rsidTr="003853D2">
        <w:trPr>
          <w:jc w:val="center"/>
        </w:trPr>
        <w:tc>
          <w:tcPr>
            <w:tcW w:w="460" w:type="pct"/>
          </w:tcPr>
          <w:p w:rsidR="003853D2" w:rsidRDefault="003853D2" w:rsidP="003853D2">
            <w:pPr>
              <w:pStyle w:val="NoSpacing"/>
            </w:pPr>
            <w:r>
              <w:t>Mesh Converter</w:t>
            </w:r>
          </w:p>
          <w:p w:rsidR="003853D2" w:rsidRPr="006C395B" w:rsidRDefault="003853D2" w:rsidP="003853D2">
            <w:pPr>
              <w:pStyle w:val="NoSpacing"/>
            </w:pPr>
          </w:p>
        </w:tc>
        <w:tc>
          <w:tcPr>
            <w:tcW w:w="467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 w:rsidRPr="00E93C02">
              <w:t>Tobias</w:t>
            </w:r>
            <w:r>
              <w:t xml:space="preserve"> </w:t>
            </w:r>
            <w:r w:rsidRPr="00E93C02">
              <w:t>Reinhardt</w:t>
            </w:r>
            <w:r>
              <w:rPr>
                <w:rFonts w:hint="cs"/>
                <w:cs/>
              </w:rPr>
              <w:t xml:space="preserve"> และ </w:t>
            </w:r>
            <w:r w:rsidRPr="00E93C02">
              <w:t xml:space="preserve">Anouk </w:t>
            </w:r>
            <w:proofErr w:type="spellStart"/>
            <w:r w:rsidRPr="00E93C02">
              <w:t>Hinoran</w:t>
            </w:r>
            <w:proofErr w:type="spellEnd"/>
            <w:r>
              <w:t xml:space="preserve"> (2018)</w:t>
            </w:r>
          </w:p>
        </w:tc>
        <w:tc>
          <w:tcPr>
            <w:tcW w:w="1175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เพื่อให้บริการแปลงไฟล์</w:t>
            </w:r>
            <w:r>
              <w:rPr>
                <w:cs/>
              </w:rPr>
              <w:t>สามมิติ</w:t>
            </w:r>
            <w:r>
              <w:rPr>
                <w:rFonts w:hint="cs"/>
                <w:cs/>
              </w:rPr>
              <w:t xml:space="preserve">ออนไลน์ฟรี โดยสามารถรับไฟล์นำเข้าได้ค่อนข้างทุกประเภทและแปลงเป็นไฟล์นามสกุล </w:t>
            </w:r>
            <w:proofErr w:type="spellStart"/>
            <w:r w:rsidRPr="0065601A">
              <w:t>stl</w:t>
            </w:r>
            <w:proofErr w:type="spellEnd"/>
            <w:r w:rsidRPr="0065601A">
              <w:t xml:space="preserve">, </w:t>
            </w:r>
            <w:proofErr w:type="spellStart"/>
            <w:r w:rsidRPr="0065601A">
              <w:t>collada</w:t>
            </w:r>
            <w:proofErr w:type="spellEnd"/>
            <w:r w:rsidRPr="0065601A">
              <w:t xml:space="preserve">, obj </w:t>
            </w:r>
            <w:r>
              <w:rPr>
                <w:rFonts w:hint="cs"/>
                <w:cs/>
              </w:rPr>
              <w:t>หรือ</w:t>
            </w:r>
            <w:r w:rsidRPr="0065601A">
              <w:t xml:space="preserve"> ply</w:t>
            </w:r>
          </w:p>
        </w:tc>
        <w:tc>
          <w:tcPr>
            <w:tcW w:w="912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และไฟล์จะถูกประมวลผลด้วย </w:t>
            </w:r>
            <w:r w:rsidRPr="0065601A">
              <w:t>Open Asset Import Lib</w:t>
            </w:r>
            <w:r>
              <w:t xml:space="preserve"> </w:t>
            </w:r>
            <w:r>
              <w:rPr>
                <w:rFonts w:hint="cs"/>
                <w:cs/>
              </w:rPr>
              <w:t>จากนั้นสร้างลิ้งค์ดาวน์โหลดให้ผู้ใช้</w:t>
            </w:r>
          </w:p>
        </w:tc>
        <w:tc>
          <w:tcPr>
            <w:tcW w:w="621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รองรับนามสกุลไฟล์นำเข้าหลายไฟล์</w:t>
            </w:r>
          </w:p>
        </w:tc>
        <w:tc>
          <w:tcPr>
            <w:tcW w:w="728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ไฟล์ผลลัพธ์มีนามสกุลไม่หลากหลาย</w:t>
            </w:r>
          </w:p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 xml:space="preserve">รองรับไฟล์นำเข้าเพียง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</w:p>
        </w:tc>
        <w:tc>
          <w:tcPr>
            <w:tcW w:w="637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สามารถเพิ่มจำนวนไฟล์มากกว่า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ครั้งได้</w:t>
            </w:r>
          </w:p>
        </w:tc>
      </w:tr>
      <w:tr w:rsidR="003853D2" w:rsidTr="003853D2">
        <w:trPr>
          <w:jc w:val="center"/>
        </w:trPr>
        <w:tc>
          <w:tcPr>
            <w:tcW w:w="460" w:type="pct"/>
          </w:tcPr>
          <w:p w:rsidR="003853D2" w:rsidRDefault="003853D2" w:rsidP="003853D2">
            <w:pPr>
              <w:pStyle w:val="NoSpacing"/>
            </w:pPr>
            <w:r w:rsidRPr="001A0076">
              <w:lastRenderedPageBreak/>
              <w:t xml:space="preserve">Online 3d Viewer </w:t>
            </w:r>
            <w:r>
              <w:t>a</w:t>
            </w:r>
            <w:r w:rsidRPr="001A0076">
              <w:t>nd G</w:t>
            </w:r>
            <w:r>
              <w:t xml:space="preserve">LTF </w:t>
            </w:r>
            <w:r w:rsidRPr="001A0076">
              <w:t>Converter</w:t>
            </w:r>
          </w:p>
          <w:p w:rsidR="003853D2" w:rsidRPr="006C395B" w:rsidRDefault="003853D2" w:rsidP="003853D2">
            <w:pPr>
              <w:pStyle w:val="NoSpacing"/>
            </w:pPr>
          </w:p>
        </w:tc>
        <w:tc>
          <w:tcPr>
            <w:tcW w:w="467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proofErr w:type="spellStart"/>
            <w:r w:rsidRPr="00F96714">
              <w:t>Yehiel</w:t>
            </w:r>
            <w:proofErr w:type="spellEnd"/>
            <w:r w:rsidRPr="00F96714">
              <w:t xml:space="preserve"> </w:t>
            </w:r>
            <w:proofErr w:type="spellStart"/>
            <w:r w:rsidRPr="00F96714">
              <w:t>Atias</w:t>
            </w:r>
            <w:proofErr w:type="spellEnd"/>
            <w:r w:rsidRPr="0088101E">
              <w:t xml:space="preserve"> </w:t>
            </w:r>
            <w:r w:rsidR="00095972">
              <w:rPr>
                <w:rFonts w:hint="cs"/>
                <w:cs/>
              </w:rPr>
              <w:t>และคณะ</w:t>
            </w:r>
            <w:r>
              <w:rPr>
                <w:rFonts w:hint="cs"/>
                <w:cs/>
              </w:rPr>
              <w:t xml:space="preserve"> </w:t>
            </w:r>
            <w:r>
              <w:t>(2018)</w:t>
            </w:r>
          </w:p>
        </w:tc>
        <w:tc>
          <w:tcPr>
            <w:tcW w:w="1175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เพื่อให้ผู้สร้างผลงานด้วยไฟล์สามมิติ เรียกดู</w:t>
            </w:r>
            <w:r>
              <w:t>-</w:t>
            </w:r>
            <w:r>
              <w:rPr>
                <w:rFonts w:hint="cs"/>
                <w:cs/>
              </w:rPr>
              <w:t xml:space="preserve">แปลงไฟล์สามมิติออนไลน์ได้ และ สามารถแบ่งปันผลงานออนไลน์ รวมถึงให้พื้นที่ในการแสดงผลงาน </w:t>
            </w:r>
          </w:p>
        </w:tc>
        <w:tc>
          <w:tcPr>
            <w:tcW w:w="912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ผู้ใช้อัพโหลดไฟล์ผ่านหน้าเว็บไซต์ ไฟล์สามมิติถูกแสดงผล แก้ไขและแปลงไฟล์ด้วย </w:t>
            </w:r>
            <w:r>
              <w:t>THREE.js</w:t>
            </w:r>
            <w:r>
              <w:rPr>
                <w:rFonts w:hint="cs"/>
                <w:cs/>
              </w:rPr>
              <w:t xml:space="preserve"> ในส่วนการ และใช้ </w:t>
            </w:r>
            <w:r>
              <w:t xml:space="preserve">amazons3 </w:t>
            </w:r>
            <w:r>
              <w:rPr>
                <w:rFonts w:hint="cs"/>
                <w:cs/>
              </w:rPr>
              <w:t>ในการจัดเก็บและแบ่งปันไฟล์</w:t>
            </w:r>
          </w:p>
        </w:tc>
        <w:tc>
          <w:tcPr>
            <w:tcW w:w="621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สามารถ เรียกดู แบ</w:t>
            </w:r>
            <w:r w:rsidR="00637545">
              <w:rPr>
                <w:rFonts w:hint="cs"/>
                <w:cs/>
              </w:rPr>
              <w:t>่</w:t>
            </w:r>
            <w:r>
              <w:rPr>
                <w:rFonts w:hint="cs"/>
                <w:cs/>
              </w:rPr>
              <w:t>งปัน แก้ไขออนไลน์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กระบวนการแปลงไฟล์เกิดขึ้นที่อุปกรณ์ของผู้ใช้</w:t>
            </w:r>
          </w:p>
        </w:tc>
        <w:tc>
          <w:tcPr>
            <w:tcW w:w="728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ต้องสมัครสมาชิกเพื่อเข้าถึงคุณสมบัติทั้งหมด</w:t>
            </w:r>
          </w:p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 xml:space="preserve">รองรับการแปลงไฟล์เฉพาะนามสกุล </w:t>
            </w:r>
            <w:r>
              <w:t>GLTF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</w:p>
        </w:tc>
        <w:tc>
          <w:tcPr>
            <w:tcW w:w="637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 xml:space="preserve">สามารถรองรับนามสกุลของไฟล์ผลลัพธ์ได้หลากหลายกว่า </w:t>
            </w:r>
            <w:r>
              <w:t>GTLF</w:t>
            </w:r>
          </w:p>
        </w:tc>
      </w:tr>
      <w:tr w:rsidR="003853D2" w:rsidTr="003853D2">
        <w:trPr>
          <w:jc w:val="center"/>
        </w:trPr>
        <w:tc>
          <w:tcPr>
            <w:tcW w:w="460" w:type="pct"/>
          </w:tcPr>
          <w:p w:rsidR="003853D2" w:rsidRPr="001A0076" w:rsidRDefault="003853D2" w:rsidP="003853D2">
            <w:pPr>
              <w:pStyle w:val="NoSpacing"/>
            </w:pPr>
            <w:r>
              <w:t>3D-CONVERT</w:t>
            </w:r>
          </w:p>
        </w:tc>
        <w:tc>
          <w:tcPr>
            <w:tcW w:w="467" w:type="pct"/>
          </w:tcPr>
          <w:p w:rsidR="003853D2" w:rsidRPr="00F96714" w:rsidRDefault="003853D2" w:rsidP="003853D2">
            <w:pPr>
              <w:pStyle w:val="NoSpacing"/>
            </w:pPr>
            <w:r w:rsidRPr="00B474F0">
              <w:t>Simon Kolb</w:t>
            </w:r>
            <w:r>
              <w:rPr>
                <w:rFonts w:hint="cs"/>
                <w:cs/>
              </w:rPr>
              <w:t xml:space="preserve"> </w:t>
            </w:r>
            <w:r>
              <w:t>(2019)</w:t>
            </w:r>
          </w:p>
        </w:tc>
        <w:tc>
          <w:tcPr>
            <w:tcW w:w="1175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เพื่อให้ผู้ใช้ที่</w:t>
            </w:r>
            <w:r w:rsidRPr="00B474F0">
              <w:rPr>
                <w:cs/>
              </w:rPr>
              <w:t>ต้องการแปลงแบบจำลอง</w:t>
            </w:r>
            <w:r>
              <w:rPr>
                <w:rFonts w:hint="cs"/>
                <w:cs/>
              </w:rPr>
              <w:t>สาม</w:t>
            </w:r>
            <w:r w:rsidRPr="00B474F0">
              <w:rPr>
                <w:cs/>
              </w:rPr>
              <w:t>มิติอย่างรวดเร็วและง่าย</w:t>
            </w:r>
            <w:r>
              <w:rPr>
                <w:rFonts w:hint="cs"/>
                <w:cs/>
              </w:rPr>
              <w:t>ผ่านเว็บไซต์</w:t>
            </w:r>
          </w:p>
        </w:tc>
        <w:tc>
          <w:tcPr>
            <w:tcW w:w="912" w:type="pct"/>
          </w:tcPr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 xml:space="preserve">กระบวนการแปลงไฟล์ทั้งหมดจะถูกแปลงด้วยเครื่องมือ </w:t>
            </w:r>
            <w:r w:rsidRPr="00B474F0">
              <w:t>Open Asset Import Library</w:t>
            </w:r>
            <w:r>
              <w:rPr>
                <w:rFonts w:hint="cs"/>
                <w:cs/>
              </w:rPr>
              <w:t xml:space="preserve"> </w:t>
            </w:r>
            <w:r w:rsidRPr="00B474F0">
              <w:rPr>
                <w:cs/>
              </w:rPr>
              <w:t>(</w:t>
            </w:r>
            <w:proofErr w:type="spellStart"/>
            <w:r w:rsidRPr="00B474F0">
              <w:t>assimp</w:t>
            </w:r>
            <w:proofErr w:type="spellEnd"/>
            <w:r w:rsidRPr="00B474F0">
              <w:t>)</w:t>
            </w:r>
            <w:r>
              <w:rPr>
                <w:rFonts w:hint="cs"/>
                <w:cs/>
              </w:rPr>
              <w:t xml:space="preserve"> หลังจากนั้นจะอนุญาตให้ผู้ใช้ดาวน์โหลดไฟล์ผลลัพธ์ </w:t>
            </w:r>
            <w:r w:rsidRPr="00B474F0">
              <w:rPr>
                <w:cs/>
              </w:rPr>
              <w:t>ไฟล์</w:t>
            </w:r>
            <w:r>
              <w:rPr>
                <w:rFonts w:hint="cs"/>
                <w:cs/>
              </w:rPr>
              <w:t>ผลลัพธ์</w:t>
            </w:r>
            <w:r w:rsidRPr="00B474F0">
              <w:rPr>
                <w:cs/>
              </w:rPr>
              <w:t>ที่แปลง</w:t>
            </w:r>
            <w:r>
              <w:rPr>
                <w:rFonts w:hint="cs"/>
                <w:cs/>
              </w:rPr>
              <w:t>รูปแบบ</w:t>
            </w:r>
            <w:r w:rsidRPr="00B474F0">
              <w:rPr>
                <w:cs/>
              </w:rPr>
              <w:t>แล้วจะยังคงมีให้บริการ</w:t>
            </w:r>
            <w:r>
              <w:rPr>
                <w:rFonts w:hint="cs"/>
                <w:cs/>
              </w:rPr>
              <w:t>ต่อถึง</w:t>
            </w:r>
            <w:r w:rsidRPr="00B474F0">
              <w:rPr>
                <w:cs/>
              </w:rPr>
              <w:t xml:space="preserve"> 24 ชั่วโมง</w:t>
            </w:r>
          </w:p>
        </w:tc>
        <w:tc>
          <w:tcPr>
            <w:tcW w:w="621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ฟรี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รองรับรูปแบบไฟล์หลากหลายนำเข้า และผลลัพธ์หลากหลาย</w:t>
            </w:r>
          </w:p>
        </w:tc>
        <w:tc>
          <w:tcPr>
            <w:tcW w:w="728" w:type="pct"/>
          </w:tcPr>
          <w:p w:rsidR="003853D2" w:rsidRDefault="003853D2" w:rsidP="003853D2">
            <w:pPr>
              <w:pStyle w:val="NoSpacing"/>
            </w:pPr>
            <w:r>
              <w:rPr>
                <w:rFonts w:hint="cs"/>
                <w:cs/>
              </w:rPr>
              <w:t>รองรับขนาดไฟล์ไม่เกิน 50</w:t>
            </w:r>
            <w:r>
              <w:t xml:space="preserve"> MB</w:t>
            </w:r>
          </w:p>
          <w:p w:rsidR="003853D2" w:rsidRDefault="003853D2" w:rsidP="003853D2">
            <w:pPr>
              <w:pStyle w:val="NoSpacing"/>
              <w:rPr>
                <w:cs/>
              </w:rPr>
            </w:pPr>
            <w:r>
              <w:rPr>
                <w:rFonts w:hint="cs"/>
                <w:cs/>
              </w:rPr>
              <w:t>ไม่รองรับการอัพโหลดพร้อมกันหลายไฟล์</w:t>
            </w:r>
          </w:p>
        </w:tc>
        <w:tc>
          <w:tcPr>
            <w:tcW w:w="637" w:type="pct"/>
          </w:tcPr>
          <w:p w:rsidR="003853D2" w:rsidRDefault="003853D2" w:rsidP="003853D2">
            <w:pPr>
              <w:pStyle w:val="NoSpacing"/>
              <w:keepNext/>
              <w:rPr>
                <w:cs/>
              </w:rPr>
            </w:pPr>
            <w:r>
              <w:rPr>
                <w:rFonts w:hint="cs"/>
                <w:cs/>
              </w:rPr>
              <w:t xml:space="preserve">สามารถเพิ่มจำนวนไฟล์มากกว่า </w:t>
            </w:r>
            <w:r>
              <w:t xml:space="preserve">1 </w:t>
            </w:r>
            <w:r>
              <w:rPr>
                <w:rFonts w:hint="cs"/>
                <w:cs/>
              </w:rPr>
              <w:t>ไฟล์</w:t>
            </w:r>
            <w:r>
              <w:t>/</w:t>
            </w:r>
            <w:r>
              <w:rPr>
                <w:rFonts w:hint="cs"/>
                <w:cs/>
              </w:rPr>
              <w:t>ครั้งได้</w:t>
            </w:r>
          </w:p>
        </w:tc>
      </w:tr>
    </w:tbl>
    <w:p w:rsidR="00382B94" w:rsidRDefault="00AA2D16" w:rsidP="00AA2D16">
      <w:pPr>
        <w:pStyle w:val="Caption"/>
        <w:rPr>
          <w:cs/>
        </w:rPr>
        <w:sectPr w:rsidR="00382B94" w:rsidSect="00C4750B">
          <w:pgSz w:w="15840" w:h="12240" w:orient="landscape"/>
          <w:pgMar w:top="2160" w:right="2160" w:bottom="1440" w:left="1440" w:header="720" w:footer="720" w:gutter="0"/>
          <w:cols w:space="720"/>
          <w:docGrid w:linePitch="435"/>
        </w:sectPr>
      </w:pPr>
      <w:bookmarkStart w:id="34" w:name="_Toc25397364"/>
      <w:r>
        <w:rPr>
          <w:cs/>
        </w:rPr>
        <w:t xml:space="preserve">ตารางที่ </w:t>
      </w:r>
      <w:r w:rsidR="00682550">
        <w:fldChar w:fldCharType="begin"/>
      </w:r>
      <w:r w:rsidR="00682550">
        <w:instrText xml:space="preserve"> SEQ </w:instrText>
      </w:r>
      <w:r w:rsidR="00682550">
        <w:rPr>
          <w:cs/>
        </w:rPr>
        <w:instrText xml:space="preserve">ตารางที่ </w:instrText>
      </w:r>
      <w:r w:rsidR="00682550">
        <w:instrText xml:space="preserve">\* ARABIC </w:instrText>
      </w:r>
      <w:r w:rsidR="00682550">
        <w:fldChar w:fldCharType="separate"/>
      </w:r>
      <w:r>
        <w:rPr>
          <w:noProof/>
          <w:cs/>
        </w:rPr>
        <w:t>1</w:t>
      </w:r>
      <w:r w:rsidR="00682550">
        <w:rPr>
          <w:noProof/>
        </w:rPr>
        <w:fldChar w:fldCharType="end"/>
      </w:r>
      <w:r>
        <w:rPr>
          <w:rFonts w:hint="cs"/>
          <w:cs/>
        </w:rPr>
        <w:t xml:space="preserve"> </w:t>
      </w:r>
      <w:r>
        <w:rPr>
          <w:cs/>
        </w:rPr>
        <w:t>ตารางสังเคราะห์</w:t>
      </w:r>
      <w:r>
        <w:rPr>
          <w:rFonts w:hint="cs"/>
          <w:cs/>
        </w:rPr>
        <w:t>เปรียบเทียบงานวิจัย</w:t>
      </w:r>
      <w:bookmarkEnd w:id="34"/>
    </w:p>
    <w:p w:rsidR="00FB1AB6" w:rsidRDefault="00FB1AB6" w:rsidP="00382B94"/>
    <w:p w:rsidR="00FB1AB6" w:rsidRDefault="00FB1AB6" w:rsidP="00FB1AB6">
      <w:pPr>
        <w:pStyle w:val="Heading1"/>
      </w:pPr>
      <w:bookmarkStart w:id="35" w:name="_Toc8888901"/>
      <w:r w:rsidRPr="002469AC">
        <w:br/>
      </w:r>
      <w:bookmarkStart w:id="36" w:name="_Toc25398499"/>
      <w:r w:rsidRPr="002469AC">
        <w:rPr>
          <w:cs/>
        </w:rPr>
        <w:t>วิธีการดำเนินการ</w:t>
      </w:r>
      <w:bookmarkEnd w:id="35"/>
      <w:bookmarkEnd w:id="36"/>
    </w:p>
    <w:p w:rsidR="005D73C2" w:rsidRPr="005D73C2" w:rsidRDefault="005D73C2" w:rsidP="005D73C2">
      <w:pPr>
        <w:rPr>
          <w:cs/>
        </w:rPr>
      </w:pPr>
    </w:p>
    <w:p w:rsidR="00FB1AB6" w:rsidRPr="00F62840" w:rsidRDefault="00FB1AB6" w:rsidP="00FB1AB6">
      <w:r w:rsidRPr="00F62840">
        <w:rPr>
          <w:cs/>
        </w:rPr>
        <w:t>การจัดทำโครงงานชิ้นนี้มีวัตถุประสงค์เพื่อพัฒนาเว็บไซต์แสดงภาพตัวอย่างและแปลงไฟล์สามมิติออนไลน์</w:t>
      </w:r>
      <w:r w:rsidRPr="00F62840">
        <w:rPr>
          <w:rFonts w:hint="cs"/>
          <w:cs/>
        </w:rPr>
        <w:t xml:space="preserve"> </w:t>
      </w:r>
      <w:r w:rsidRPr="00F62840">
        <w:rPr>
          <w:cs/>
        </w:rPr>
        <w:t>โดยผู้ทำโครงงานได้ศึกษาเอกสารและงานวิจัยหรือโครงงานที่เกี่ยวข้องเพื่อหาแนวทางการทำโครงงานออกมาให้สำเร็จ</w:t>
      </w:r>
      <w:r w:rsidRPr="00F62840">
        <w:rPr>
          <w:rFonts w:hint="cs"/>
          <w:cs/>
        </w:rPr>
        <w:t>ดังนี้</w:t>
      </w:r>
    </w:p>
    <w:p w:rsidR="00FB1AB6" w:rsidRPr="00F62840" w:rsidRDefault="00FB1AB6" w:rsidP="00FB1AB6">
      <w:r w:rsidRPr="00F62840">
        <w:t xml:space="preserve">3.1 </w:t>
      </w:r>
      <w:bookmarkStart w:id="37" w:name="_Hlk3198155"/>
      <w:r w:rsidRPr="00F62840">
        <w:rPr>
          <w:cs/>
        </w:rPr>
        <w:t>การวิเคราะห์ออกแบบโครงงาน และลักษณะโครงสร้างของโครงงาน</w:t>
      </w:r>
      <w:bookmarkEnd w:id="37"/>
    </w:p>
    <w:p w:rsidR="00FB1AB6" w:rsidRPr="00F62840" w:rsidRDefault="00FB1AB6" w:rsidP="00FB1AB6">
      <w:pPr>
        <w:rPr>
          <w:cs/>
        </w:rPr>
      </w:pPr>
      <w:r w:rsidRPr="00F62840">
        <w:rPr>
          <w:cs/>
        </w:rPr>
        <w:t>3.</w:t>
      </w:r>
      <w:r w:rsidRPr="00F62840">
        <w:t>2</w:t>
      </w:r>
      <w:r w:rsidRPr="00F62840">
        <w:rPr>
          <w:cs/>
        </w:rPr>
        <w:t xml:space="preserve"> </w:t>
      </w:r>
      <w:bookmarkStart w:id="38" w:name="_Hlk3207632"/>
      <w:r w:rsidRPr="00F62840">
        <w:rPr>
          <w:cs/>
        </w:rPr>
        <w:t>การวิเคราะห์ปัญหาที่อาจเกิดขึ้น และขั้นตอน</w:t>
      </w:r>
    </w:p>
    <w:bookmarkEnd w:id="38"/>
    <w:p w:rsidR="00FB1AB6" w:rsidRPr="00F62840" w:rsidRDefault="00FB1AB6" w:rsidP="00FB1AB6">
      <w:pPr>
        <w:rPr>
          <w:cs/>
        </w:rPr>
      </w:pPr>
      <w:r w:rsidRPr="00F62840">
        <w:rPr>
          <w:cs/>
        </w:rPr>
        <w:t>3.</w:t>
      </w:r>
      <w:r w:rsidRPr="00F62840">
        <w:t>3</w:t>
      </w:r>
      <w:r w:rsidRPr="00F62840">
        <w:rPr>
          <w:cs/>
        </w:rPr>
        <w:t xml:space="preserve"> </w:t>
      </w:r>
      <w:bookmarkStart w:id="39" w:name="_Hlk3199041"/>
      <w:r w:rsidRPr="00F62840">
        <w:rPr>
          <w:cs/>
        </w:rPr>
        <w:t>กระบวนการในการ</w:t>
      </w:r>
      <w:r w:rsidRPr="00F62840">
        <w:rPr>
          <w:rFonts w:hint="cs"/>
          <w:cs/>
        </w:rPr>
        <w:t xml:space="preserve">แสดงภาพตัวอย่างสามมิติ แปลงไฟล์ </w:t>
      </w:r>
      <w:r>
        <w:rPr>
          <w:rFonts w:hint="cs"/>
          <w:cs/>
        </w:rPr>
        <w:t>และการพัฒนาเว็บไซต์</w:t>
      </w:r>
    </w:p>
    <w:bookmarkEnd w:id="39"/>
    <w:p w:rsidR="00FB1AB6" w:rsidRPr="00F62840" w:rsidRDefault="00FB1AB6" w:rsidP="00FB1AB6">
      <w:r w:rsidRPr="00F62840">
        <w:rPr>
          <w:cs/>
        </w:rPr>
        <w:t>3.</w:t>
      </w:r>
      <w:r w:rsidRPr="00F62840">
        <w:t>4</w:t>
      </w:r>
      <w:r w:rsidRPr="00F62840">
        <w:rPr>
          <w:cs/>
        </w:rPr>
        <w:t xml:space="preserve"> </w:t>
      </w:r>
      <w:bookmarkStart w:id="40" w:name="_Hlk23532226"/>
      <w:r w:rsidRPr="00F62840">
        <w:rPr>
          <w:rFonts w:hint="cs"/>
          <w:cs/>
        </w:rPr>
        <w:t>การทดสอบประสิทธิภาพ</w:t>
      </w:r>
      <w:r w:rsidRPr="00F62840">
        <w:rPr>
          <w:cs/>
        </w:rPr>
        <w:t>โครงงาน</w:t>
      </w:r>
      <w:bookmarkEnd w:id="40"/>
    </w:p>
    <w:p w:rsidR="00FB1AB6" w:rsidRPr="00F62840" w:rsidRDefault="00FB1AB6" w:rsidP="00FB1AB6">
      <w:r w:rsidRPr="00F62840">
        <w:rPr>
          <w:cs/>
        </w:rPr>
        <w:t>3.</w:t>
      </w:r>
      <w:r w:rsidRPr="00F62840">
        <w:t>5</w:t>
      </w:r>
      <w:r w:rsidRPr="00F62840">
        <w:rPr>
          <w:cs/>
        </w:rPr>
        <w:t xml:space="preserve"> ผลลัพธ์</w:t>
      </w:r>
      <w:bookmarkStart w:id="41" w:name="_Hlk3199024"/>
      <w:r w:rsidRPr="00F62840">
        <w:rPr>
          <w:rFonts w:hint="cs"/>
          <w:cs/>
        </w:rPr>
        <w:t>จากการ</w:t>
      </w:r>
      <w:r w:rsidRPr="00F62840">
        <w:rPr>
          <w:cs/>
        </w:rPr>
        <w:t>แสดงภาพตัวอย่างและแปลงไฟล์สามมิติออนไลน์</w:t>
      </w:r>
    </w:p>
    <w:p w:rsidR="00FB1AB6" w:rsidRPr="002469AC" w:rsidRDefault="00FB1AB6" w:rsidP="00FB1AB6">
      <w:pPr>
        <w:pStyle w:val="Heading2"/>
      </w:pPr>
      <w:bookmarkStart w:id="42" w:name="_Toc8888902"/>
      <w:bookmarkStart w:id="43" w:name="_Toc25398500"/>
      <w:r w:rsidRPr="002469AC">
        <w:rPr>
          <w:cs/>
        </w:rPr>
        <w:t>3.1</w:t>
      </w:r>
      <w:bookmarkEnd w:id="42"/>
      <w:r>
        <w:rPr>
          <w:cs/>
        </w:rPr>
        <w:tab/>
      </w:r>
      <w:r w:rsidRPr="00F62840">
        <w:rPr>
          <w:cs/>
        </w:rPr>
        <w:t>การวิเคราะห์ออกแบบโครงงาน และลักษณะโครงสร้างของโครงงาน</w:t>
      </w:r>
      <w:bookmarkEnd w:id="43"/>
    </w:p>
    <w:bookmarkEnd w:id="41"/>
    <w:p w:rsidR="00FB1AB6" w:rsidRDefault="00FB1AB6" w:rsidP="00FB1AB6">
      <w:pPr>
        <w:rPr>
          <w:rStyle w:val="5yl5"/>
        </w:rPr>
      </w:pPr>
      <w:r w:rsidRPr="002469AC">
        <w:rPr>
          <w:rStyle w:val="5yl5"/>
          <w:cs/>
        </w:rPr>
        <w:t>การออกแบบระบบที่ใช้ในการทำโครงงานแบ่งตามขั้นตอนการออกแบบดังนี้</w:t>
      </w:r>
    </w:p>
    <w:p w:rsidR="00FB1AB6" w:rsidRDefault="00FB1AB6" w:rsidP="00FB1AB6">
      <w:pPr>
        <w:pStyle w:val="Caption"/>
        <w:keepNext/>
      </w:pPr>
      <w:r w:rsidRPr="00FB1AB6">
        <w:rPr>
          <w:rStyle w:val="5yl5"/>
          <w:noProof/>
          <w:cs/>
        </w:rPr>
        <w:lastRenderedPageBreak/>
        <w:drawing>
          <wp:inline distT="0" distB="0" distL="0" distR="0" wp14:anchorId="7B485405" wp14:editId="20CC3E54">
            <wp:extent cx="4259603" cy="4031311"/>
            <wp:effectExtent l="0" t="0" r="7620" b="7620"/>
            <wp:docPr id="21" name="Picture 21" descr="C:\Users\KomKom\AppData\Local\Microsoft\Windows\INetCache\Content.MSO\FC0D589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omKom\AppData\Local\Microsoft\Windows\INetCache\Content.MSO\FC0D5899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067" cy="40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44" w:name="_Toc25934542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</w:t>
        </w:r>
      </w:fldSimple>
      <w:r w:rsidRPr="00FB1AB6">
        <w:t xml:space="preserve"> </w:t>
      </w:r>
      <w:r>
        <w:t xml:space="preserve">Flowchart </w:t>
      </w:r>
      <w:r>
        <w:rPr>
          <w:rFonts w:hint="cs"/>
          <w:cs/>
        </w:rPr>
        <w:t>การทำงานของเว็บไซต์</w:t>
      </w:r>
      <w:bookmarkEnd w:id="44"/>
    </w:p>
    <w:p w:rsidR="00FB1AB6" w:rsidRPr="004B4A3F" w:rsidRDefault="00FB1AB6" w:rsidP="00FB1AB6">
      <w:r w:rsidRPr="004B4A3F">
        <w:rPr>
          <w:cs/>
        </w:rPr>
        <w:t>3.1.1 วิเคราะห์โครงสร้าง</w:t>
      </w:r>
      <w:r>
        <w:rPr>
          <w:rFonts w:hint="cs"/>
          <w:cs/>
        </w:rPr>
        <w:t>และการทำงานโดยรวม โดยวิเคราะห์จากขั้นตอนและกระบวนการใช้งานของผู้ใช้ รวมถึงความสามารถในการแก้ไของค์ประกอบไฟล์สามมิติจากผู้ใช้</w:t>
      </w:r>
    </w:p>
    <w:p w:rsidR="00FB1AB6" w:rsidRDefault="00FB1AB6" w:rsidP="00FB1AB6">
      <w:pPr>
        <w:pStyle w:val="Caption"/>
        <w:keepNext/>
      </w:pPr>
      <w:r>
        <w:rPr>
          <w:rStyle w:val="5yl5"/>
          <w:noProof/>
        </w:rPr>
        <w:drawing>
          <wp:inline distT="0" distB="0" distL="0" distR="0" wp14:anchorId="567FCF64" wp14:editId="004415FC">
            <wp:extent cx="4738255" cy="2422776"/>
            <wp:effectExtent l="0" t="0" r="5715" b="0"/>
            <wp:docPr id="24" name="Picture 24" descr="C:\Users\KomKom\Downloads\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omKom\Downloads\Untitled Diagram (2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43" cy="2450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45" w:name="_Toc25934543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2</w:t>
        </w:r>
      </w:fldSimple>
      <w:r>
        <w:rPr>
          <w:rFonts w:hint="cs"/>
          <w:cs/>
        </w:rPr>
        <w:t xml:space="preserve"> ขั้นตอนการเข้าใช้งานเว็บไซต์เพื่อแปลงไฟล์</w:t>
      </w:r>
      <w:bookmarkEnd w:id="45"/>
      <w:r>
        <w:rPr>
          <w:rFonts w:hint="cs"/>
          <w:cs/>
        </w:rPr>
        <w:t xml:space="preserve"> </w:t>
      </w:r>
    </w:p>
    <w:p w:rsidR="00FB1AB6" w:rsidRPr="00076A6B" w:rsidRDefault="00FB1AB6" w:rsidP="00FB1AB6">
      <w:r w:rsidRPr="00076A6B">
        <w:rPr>
          <w:cs/>
        </w:rPr>
        <w:lastRenderedPageBreak/>
        <w:t>3.1.2 ออกแบบขั้นตอน</w:t>
      </w:r>
      <w:r>
        <w:rPr>
          <w:rFonts w:hint="cs"/>
          <w:cs/>
        </w:rPr>
        <w:t>จัดการกับไฟล์สามมิติของผู้ใช้ให้มีความปลอดภัย โดยไฟล์ที่ผู้ใช้อัพโหลดจะไม่ถูกส่งไปที่เครื่องผู้ให้บริการเว็บไซต์</w:t>
      </w:r>
    </w:p>
    <w:p w:rsidR="00FB1AB6" w:rsidRDefault="00FB1AB6" w:rsidP="00FB1AB6">
      <w:pPr>
        <w:pStyle w:val="Caption"/>
        <w:keepNext/>
      </w:pPr>
      <w:r>
        <w:rPr>
          <w:rStyle w:val="5yl5"/>
          <w:noProof/>
          <w:cs/>
        </w:rPr>
        <w:drawing>
          <wp:inline distT="0" distB="0" distL="0" distR="0" wp14:anchorId="4F0C122D" wp14:editId="1D2239F1">
            <wp:extent cx="4513707" cy="3158836"/>
            <wp:effectExtent l="0" t="0" r="1270" b="3810"/>
            <wp:docPr id="29" name="Picture 29" descr="C:\Users\KomKom\Downloads\Untitled Diagram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omKom\Downloads\Untitled Diagram (4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062" cy="321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46" w:name="_Toc25934544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3</w:t>
        </w:r>
      </w:fldSimple>
      <w:r>
        <w:rPr>
          <w:rFonts w:hint="cs"/>
          <w:cs/>
        </w:rPr>
        <w:t xml:space="preserve"> ขอบเขตการอัพโหลด ดาวน์โหลด แปลงไฟล์ และการใช้ทรัพยากรอุปกรณ์</w:t>
      </w:r>
      <w:bookmarkEnd w:id="46"/>
    </w:p>
    <w:p w:rsidR="00FB1AB6" w:rsidRPr="00076A6B" w:rsidRDefault="00FB1AB6" w:rsidP="00FB1AB6">
      <w:pPr>
        <w:pStyle w:val="Caption"/>
        <w:rPr>
          <w:rStyle w:val="5yl5"/>
        </w:rPr>
      </w:pPr>
      <w:r w:rsidRPr="004B4A3F">
        <w:rPr>
          <w:rStyle w:val="5yl5"/>
        </w:rPr>
        <w:t xml:space="preserve"> </w:t>
      </w:r>
    </w:p>
    <w:p w:rsidR="00FB1AB6" w:rsidRPr="002469AC" w:rsidRDefault="00FB1AB6" w:rsidP="00FB1AB6">
      <w:pPr>
        <w:rPr>
          <w:rStyle w:val="5yl5"/>
        </w:rPr>
      </w:pPr>
      <w:r w:rsidRPr="002469AC">
        <w:rPr>
          <w:rStyle w:val="5yl5"/>
        </w:rPr>
        <w:t>3</w:t>
      </w:r>
      <w:r w:rsidRPr="00FB1AB6">
        <w:t xml:space="preserve">.1.3 </w:t>
      </w:r>
      <w:r w:rsidRPr="00FB1AB6">
        <w:rPr>
          <w:cs/>
        </w:rPr>
        <w:t>ออกแบบรูปแบบ</w:t>
      </w:r>
      <w:r w:rsidRPr="00FB1AB6">
        <w:rPr>
          <w:rFonts w:hint="cs"/>
          <w:cs/>
        </w:rPr>
        <w:t>การแสดงผลโดยใช้ความสามารถของอุปกรณ์ของผู้ใช้ โดยความสามารถการแสดงผลแล</w:t>
      </w:r>
      <w:r>
        <w:rPr>
          <w:rStyle w:val="5yl5"/>
          <w:rFonts w:hint="cs"/>
          <w:cs/>
        </w:rPr>
        <w:t>ะการแปลงไฟล์ ขึ้นอยู่กับอุปกรณ์ของผู้ใช้เท่านั่น</w:t>
      </w:r>
    </w:p>
    <w:p w:rsidR="00FB1AB6" w:rsidRPr="002469AC" w:rsidRDefault="00FB1AB6" w:rsidP="00FB1AB6"/>
    <w:p w:rsidR="00FB1AB6" w:rsidRPr="002469AC" w:rsidRDefault="00FB1AB6" w:rsidP="00FB1AB6">
      <w:pPr>
        <w:pStyle w:val="Heading2"/>
        <w:rPr>
          <w:cs/>
        </w:rPr>
      </w:pPr>
      <w:bookmarkStart w:id="47" w:name="_Toc8888903"/>
      <w:bookmarkStart w:id="48" w:name="_Toc25398501"/>
      <w:r w:rsidRPr="002469AC">
        <w:rPr>
          <w:cs/>
        </w:rPr>
        <w:t>3.</w:t>
      </w:r>
      <w:r w:rsidRPr="002469AC">
        <w:t>2</w:t>
      </w:r>
      <w:r>
        <w:rPr>
          <w:cs/>
        </w:rPr>
        <w:tab/>
      </w:r>
      <w:r w:rsidRPr="002469AC">
        <w:rPr>
          <w:cs/>
        </w:rPr>
        <w:t>การวิเคราะห์ปัญหาที่อาจเกิดขึ้น และขั้นตอน</w:t>
      </w:r>
      <w:bookmarkEnd w:id="47"/>
      <w:bookmarkEnd w:id="48"/>
    </w:p>
    <w:p w:rsidR="00FB1AB6" w:rsidRPr="008D6EBF" w:rsidRDefault="00FB1AB6" w:rsidP="008D6EBF">
      <w:pPr>
        <w:rPr>
          <w:rStyle w:val="5yl5"/>
        </w:rPr>
      </w:pPr>
      <w:r w:rsidRPr="008D6EBF">
        <w:rPr>
          <w:rStyle w:val="5yl5"/>
          <w:rFonts w:hint="cs"/>
          <w:cs/>
        </w:rPr>
        <w:t>การ</w:t>
      </w:r>
      <w:r w:rsidRPr="008D6EBF">
        <w:rPr>
          <w:rFonts w:hint="cs"/>
          <w:cs/>
        </w:rPr>
        <w:t>พัฒนาเว็บไซต์แสดงภาพตัวอย่างและแปลงไฟล์สามมิติออนไลน์ อาจเกิดปัญหาจากขั้นตอนการพัฒนา และการใช้งานดังนี้</w:t>
      </w:r>
    </w:p>
    <w:p w:rsidR="00FB1AB6" w:rsidRPr="008D6EBF" w:rsidRDefault="00FB1AB6" w:rsidP="008D6EBF">
      <w:r w:rsidRPr="008D6EBF">
        <w:t xml:space="preserve">3.2.1 </w:t>
      </w:r>
      <w:r w:rsidRPr="008D6EBF">
        <w:rPr>
          <w:rFonts w:hint="cs"/>
          <w:cs/>
        </w:rPr>
        <w:t>การแสดงผลของการแสดงภาพตัวอย่าง อาจมีการแสดงผลของภาพแตกต่างกันเล็กน้อยระหว่างอุปกรณ์ ขึ้นอยู่กับเทคโนโลยีของการ์ดแสดงผลของผู้ใช้</w:t>
      </w:r>
    </w:p>
    <w:p w:rsidR="00FB1AB6" w:rsidRPr="008D6EBF" w:rsidRDefault="00FB1AB6" w:rsidP="008D6EBF">
      <w:r w:rsidRPr="008D6EBF">
        <w:t>3.2.2</w:t>
      </w:r>
      <w:r w:rsidRPr="008D6EBF">
        <w:rPr>
          <w:cs/>
        </w:rPr>
        <w:t xml:space="preserve"> </w:t>
      </w:r>
      <w:r w:rsidRPr="008D6EBF">
        <w:rPr>
          <w:rFonts w:hint="cs"/>
          <w:cs/>
        </w:rPr>
        <w:t xml:space="preserve">การแสดงผลของวัสดุภาพสามมิติ </w:t>
      </w:r>
      <w:r w:rsidRPr="008D6EBF">
        <w:t xml:space="preserve">(Material) </w:t>
      </w:r>
      <w:r w:rsidRPr="008D6EBF">
        <w:rPr>
          <w:rFonts w:hint="cs"/>
          <w:cs/>
        </w:rPr>
        <w:t xml:space="preserve">และพื้นผิว </w:t>
      </w:r>
      <w:r w:rsidRPr="008D6EBF">
        <w:t>(Texture)</w:t>
      </w:r>
      <w:r w:rsidRPr="008D6EBF">
        <w:rPr>
          <w:rFonts w:hint="cs"/>
          <w:cs/>
        </w:rPr>
        <w:t xml:space="preserve"> ต้องอ้างอิงจากไฟล์ตามตำแหน่งในเครื่อง เมื่อมีการอัพโหลดไฟล์สามมิติที่มี่วัสดุด้วยแล้ว อาจไม่สามารถแสดงผลของวัสดุได้อย่างถูกต้อง</w:t>
      </w:r>
    </w:p>
    <w:p w:rsidR="00FB1AB6" w:rsidRPr="008D6EBF" w:rsidRDefault="00FB1AB6" w:rsidP="008D6EBF">
      <w:pPr>
        <w:rPr>
          <w:cs/>
        </w:rPr>
      </w:pPr>
      <w:r w:rsidRPr="008D6EBF">
        <w:t xml:space="preserve">3.2.3 </w:t>
      </w:r>
      <w:r w:rsidRPr="008D6EBF">
        <w:rPr>
          <w:rFonts w:hint="cs"/>
          <w:cs/>
        </w:rPr>
        <w:t>ความสามารถในการแสดงผล เช่น</w:t>
      </w:r>
      <w:r w:rsidRPr="008D6EBF">
        <w:rPr>
          <w:cs/>
        </w:rPr>
        <w:t xml:space="preserve"> </w:t>
      </w:r>
      <w:r w:rsidRPr="008D6EBF">
        <w:rPr>
          <w:rFonts w:hint="cs"/>
          <w:cs/>
        </w:rPr>
        <w:t xml:space="preserve">อัตราเฟรมต่อวินาที </w:t>
      </w:r>
      <w:r w:rsidRPr="008D6EBF">
        <w:t>(Frame per second, FPS)</w:t>
      </w:r>
      <w:r w:rsidRPr="008D6EBF">
        <w:rPr>
          <w:rFonts w:hint="cs"/>
          <w:cs/>
        </w:rPr>
        <w:t xml:space="preserve"> ขึ้นอยู่กับอุปกรณ์ของผู้ใช้</w:t>
      </w:r>
    </w:p>
    <w:p w:rsidR="00FB1AB6" w:rsidRPr="002469AC" w:rsidRDefault="00FB1AB6" w:rsidP="00FB1AB6">
      <w:pPr>
        <w:pStyle w:val="Heading2"/>
        <w:rPr>
          <w:cs/>
        </w:rPr>
      </w:pPr>
      <w:bookmarkStart w:id="49" w:name="_Toc8888904"/>
      <w:bookmarkStart w:id="50" w:name="_Toc25398502"/>
      <w:r w:rsidRPr="002469AC">
        <w:rPr>
          <w:cs/>
        </w:rPr>
        <w:lastRenderedPageBreak/>
        <w:t>3.3</w:t>
      </w:r>
      <w:bookmarkEnd w:id="49"/>
      <w:r>
        <w:rPr>
          <w:cs/>
        </w:rPr>
        <w:tab/>
      </w:r>
      <w:r w:rsidRPr="000300B6">
        <w:rPr>
          <w:cs/>
        </w:rPr>
        <w:t xml:space="preserve">กระบวนการในการแสดงภาพตัวอย่างสามมิติ </w:t>
      </w:r>
      <w:bookmarkStart w:id="51" w:name="_Hlk23537181"/>
      <w:r w:rsidRPr="000300B6">
        <w:rPr>
          <w:cs/>
        </w:rPr>
        <w:t xml:space="preserve">แปลงไฟล์ </w:t>
      </w:r>
      <w:bookmarkEnd w:id="51"/>
      <w:r>
        <w:rPr>
          <w:cs/>
        </w:rPr>
        <w:t>และการพัฒนาเว็บไซต์</w:t>
      </w:r>
      <w:bookmarkEnd w:id="50"/>
    </w:p>
    <w:p w:rsidR="00FB1AB6" w:rsidRPr="00FB1AB6" w:rsidRDefault="00FB1AB6" w:rsidP="00FB1AB6">
      <w:pPr>
        <w:pStyle w:val="Heading3"/>
        <w:rPr>
          <w:cs/>
        </w:rPr>
      </w:pPr>
      <w:r w:rsidRPr="00FB1AB6">
        <w:rPr>
          <w:rStyle w:val="Heading3Char"/>
          <w:b/>
          <w:bCs/>
        </w:rPr>
        <w:t>3.3.1</w:t>
      </w:r>
      <w:r>
        <w:rPr>
          <w:rStyle w:val="Heading3Char"/>
          <w:b/>
          <w:bCs/>
          <w:cs/>
        </w:rPr>
        <w:tab/>
      </w:r>
      <w:r w:rsidRPr="00FB1AB6">
        <w:rPr>
          <w:rStyle w:val="Heading3Char"/>
          <w:b/>
          <w:bCs/>
          <w:cs/>
        </w:rPr>
        <w:t>การแสดงภาพตัวอย่าง</w:t>
      </w:r>
      <w:r w:rsidRPr="00FB1AB6">
        <w:rPr>
          <w:cs/>
        </w:rPr>
        <w:t>สามมิติ</w:t>
      </w:r>
    </w:p>
    <w:p w:rsidR="00FB1AB6" w:rsidRPr="002469AC" w:rsidRDefault="00FB1AB6" w:rsidP="00724BB1">
      <w:pPr>
        <w:pStyle w:val="Heading4"/>
      </w:pPr>
      <w:r>
        <w:rPr>
          <w:cs/>
        </w:rPr>
        <w:tab/>
      </w:r>
      <w:r w:rsidRPr="002469AC">
        <w:t xml:space="preserve">3.3.1.1 </w:t>
      </w:r>
      <w:r>
        <w:rPr>
          <w:rFonts w:hint="cs"/>
          <w:cs/>
        </w:rPr>
        <w:t>ชนิดของกล้อง และระยะมองเห็น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4515A280" wp14:editId="6A07DB12">
            <wp:extent cx="4742597" cy="2664799"/>
            <wp:effectExtent l="0" t="0" r="127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159" t="23263" r="14669" b="21625"/>
                    <a:stretch/>
                  </pic:blipFill>
                  <pic:spPr bwMode="auto">
                    <a:xfrm>
                      <a:off x="0" y="0"/>
                      <a:ext cx="4762178" cy="2675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2" w:name="_Toc25934545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4</w:t>
        </w:r>
      </w:fldSimple>
      <w:r>
        <w:rPr>
          <w:rFonts w:hint="cs"/>
          <w:cs/>
        </w:rPr>
        <w:t xml:space="preserve"> ตัวอย่างกล้องชนิด</w:t>
      </w:r>
      <w:r w:rsidRPr="00FB4B55">
        <w:rPr>
          <w:cs/>
        </w:rPr>
        <w:t>เพอร์สเปกทีฟ</w:t>
      </w:r>
      <w:r>
        <w:rPr>
          <w:rFonts w:hint="cs"/>
          <w:cs/>
        </w:rPr>
        <w:t xml:space="preserve"> กับระยะการมองเห็นวัตถุ</w:t>
      </w:r>
      <w:bookmarkEnd w:id="52"/>
    </w:p>
    <w:p w:rsidR="00FB1AB6" w:rsidRPr="00FB1AB6" w:rsidRDefault="00FB1AB6" w:rsidP="00FB1AB6"/>
    <w:p w:rsidR="00FB1AB6" w:rsidRDefault="00FB1AB6" w:rsidP="00FB1AB6">
      <w:r>
        <w:rPr>
          <w:cs/>
        </w:rPr>
        <w:tab/>
      </w:r>
      <w:r>
        <w:rPr>
          <w:rFonts w:hint="cs"/>
          <w:cs/>
        </w:rPr>
        <w:t>ชนิดของกล้องที่สามารถแสดงผลได้ในงานสามมิติมีดังนี้คือ</w:t>
      </w:r>
    </w:p>
    <w:p w:rsidR="00FB1AB6" w:rsidRDefault="00FB1AB6" w:rsidP="00FB1AB6">
      <w:r>
        <w:t xml:space="preserve">- </w:t>
      </w:r>
      <w:r w:rsidRPr="00FB4B55">
        <w:rPr>
          <w:cs/>
        </w:rPr>
        <w:t>เพอร์สเปกทีฟ</w:t>
      </w:r>
      <w:r>
        <w:t xml:space="preserve"> (</w:t>
      </w:r>
      <w:r w:rsidRPr="00FB4B55">
        <w:t>Perspective</w:t>
      </w:r>
      <w:r>
        <w:t>)</w:t>
      </w:r>
    </w:p>
    <w:p w:rsidR="00FB1AB6" w:rsidRDefault="00FB1AB6" w:rsidP="00FB1AB6">
      <w:pPr>
        <w:rPr>
          <w:cs/>
        </w:rPr>
      </w:pPr>
      <w:r>
        <w:rPr>
          <w:cs/>
        </w:rPr>
        <w:tab/>
      </w:r>
      <w:r w:rsidRPr="00FB4B55">
        <w:rPr>
          <w:cs/>
        </w:rPr>
        <w:t>โหมดการฉายภาพนี้ออกแบบมาเพื่อเลียนแบบการมองเห็นของมนุษย์ เป็นโหมดการฉายภาพที่ใช้กันโดยทั่วไปสำหรับการแสดงฉาก</w:t>
      </w:r>
      <w:r>
        <w:rPr>
          <w:rFonts w:hint="cs"/>
          <w:cs/>
        </w:rPr>
        <w:t>สาม</w:t>
      </w:r>
      <w:r w:rsidRPr="00FB4B55">
        <w:rPr>
          <w:cs/>
        </w:rPr>
        <w:t>มิติ</w:t>
      </w:r>
    </w:p>
    <w:p w:rsidR="00FB1AB6" w:rsidRDefault="00FB1AB6" w:rsidP="00FB1AB6">
      <w:r>
        <w:t xml:space="preserve">- </w:t>
      </w:r>
      <w:r w:rsidRPr="00FB4B55">
        <w:rPr>
          <w:cs/>
        </w:rPr>
        <w:t>ออโธกราฟฟิค</w:t>
      </w:r>
      <w:r>
        <w:rPr>
          <w:rFonts w:hint="cs"/>
          <w:cs/>
        </w:rPr>
        <w:t xml:space="preserve"> </w:t>
      </w:r>
      <w:r>
        <w:t>(</w:t>
      </w:r>
      <w:r w:rsidRPr="00682225">
        <w:t>Orthographic</w:t>
      </w:r>
      <w:r>
        <w:t>)</w:t>
      </w:r>
    </w:p>
    <w:p w:rsidR="00FB1AB6" w:rsidRDefault="00FB1AB6" w:rsidP="00FB1AB6">
      <w:r>
        <w:rPr>
          <w:cs/>
        </w:rPr>
        <w:tab/>
        <w:t>ในโหมดการฉายภาพนี้</w:t>
      </w:r>
      <w:r>
        <w:rPr>
          <w:rFonts w:hint="cs"/>
          <w:cs/>
        </w:rPr>
        <w:t xml:space="preserve"> </w:t>
      </w:r>
      <w:r>
        <w:rPr>
          <w:cs/>
        </w:rPr>
        <w:t>ขนาดของวัตถุในภาพที่แสดง</w:t>
      </w:r>
      <w:r>
        <w:rPr>
          <w:rFonts w:hint="cs"/>
          <w:cs/>
        </w:rPr>
        <w:t>จะมีขนาด</w:t>
      </w:r>
      <w:r>
        <w:rPr>
          <w:cs/>
        </w:rPr>
        <w:t>คงที่โดยไม่คำนึงถึงระยะห่างจากกล้อง</w:t>
      </w:r>
      <w:r>
        <w:rPr>
          <w:rFonts w:hint="cs"/>
          <w:cs/>
        </w:rPr>
        <w:t xml:space="preserve"> ซึ่งโหมดการฉายภาพ</w:t>
      </w:r>
      <w:r>
        <w:rPr>
          <w:cs/>
        </w:rPr>
        <w:t>นี้มีประโยชน์สำหรับการ</w:t>
      </w:r>
      <w:r>
        <w:rPr>
          <w:rFonts w:hint="cs"/>
          <w:cs/>
        </w:rPr>
        <w:t>แสดงผลแบบสองมิติหรือ</w:t>
      </w:r>
      <w:r>
        <w:rPr>
          <w:cs/>
        </w:rPr>
        <w:t>องค์ประกอบ</w:t>
      </w:r>
      <w:r>
        <w:rPr>
          <w:rFonts w:hint="cs"/>
          <w:cs/>
        </w:rPr>
        <w:t>ที่ต้องการสร้างเป็นส่วนติดต่อกับผู้ใช้</w:t>
      </w:r>
    </w:p>
    <w:p w:rsidR="00FB1AB6" w:rsidRPr="00FB4B55" w:rsidRDefault="00FB1AB6" w:rsidP="00724BB1">
      <w:pPr>
        <w:pStyle w:val="Heading4"/>
        <w:rPr>
          <w:cs/>
        </w:rPr>
      </w:pPr>
      <w:r>
        <w:rPr>
          <w:cs/>
        </w:rPr>
        <w:lastRenderedPageBreak/>
        <w:tab/>
      </w:r>
      <w:r>
        <w:t xml:space="preserve">3.3.1.2 </w:t>
      </w:r>
      <w:r>
        <w:rPr>
          <w:rFonts w:hint="cs"/>
          <w:cs/>
        </w:rPr>
        <w:t>ชนิดของแสง</w:t>
      </w:r>
    </w:p>
    <w:p w:rsidR="00FB1AB6" w:rsidRDefault="00FB1AB6" w:rsidP="00FB1AB6">
      <w:pPr>
        <w:pStyle w:val="Caption"/>
        <w:keepNext/>
      </w:pPr>
      <w:r>
        <w:rPr>
          <w:noProof/>
        </w:rPr>
        <w:t xml:space="preserve"> </w:t>
      </w:r>
      <w:r w:rsidRPr="000F172E">
        <w:rPr>
          <w:noProof/>
        </w:rPr>
        <w:t xml:space="preserve"> </w:t>
      </w:r>
      <w:r w:rsidRPr="00FB1AB6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436A12" wp14:editId="66926E20">
            <wp:extent cx="4136708" cy="1924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104" t="34876" r="12500" b="46605"/>
                    <a:stretch/>
                  </pic:blipFill>
                  <pic:spPr bwMode="auto">
                    <a:xfrm>
                      <a:off x="0" y="0"/>
                      <a:ext cx="4149339" cy="192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3" w:name="_Toc25934546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5</w:t>
        </w:r>
      </w:fldSimple>
      <w:r>
        <w:rPr>
          <w:rFonts w:hint="cs"/>
          <w:cs/>
        </w:rPr>
        <w:t xml:space="preserve"> ชนิดของแสงชนิดต่างๆ ที่ส่งผลกับโมเดลนก</w:t>
      </w:r>
      <w:bookmarkEnd w:id="53"/>
      <w:r>
        <w:rPr>
          <w:rFonts w:hint="cs"/>
          <w:cs/>
        </w:rPr>
        <w:t xml:space="preserve"> </w:t>
      </w:r>
    </w:p>
    <w:p w:rsidR="00FB1AB6" w:rsidRDefault="00FB1AB6" w:rsidP="00FB1AB6">
      <w:r>
        <w:rPr>
          <w:cs/>
        </w:rPr>
        <w:tab/>
      </w:r>
      <w:r>
        <w:rPr>
          <w:rFonts w:hint="cs"/>
          <w:cs/>
        </w:rPr>
        <w:t>ชนิดของแสงที่สามารถแสดงผลได้ในงานสามมิติมีดังนี้คือ</w:t>
      </w:r>
    </w:p>
    <w:p w:rsidR="00FB1AB6" w:rsidRDefault="00FB1AB6" w:rsidP="00FB1AB6">
      <w:r>
        <w:t xml:space="preserve">- </w:t>
      </w:r>
      <w:r w:rsidRPr="00682225">
        <w:rPr>
          <w:cs/>
        </w:rPr>
        <w:t>แอมเบี้ยน</w:t>
      </w:r>
      <w:r>
        <w:t xml:space="preserve"> (</w:t>
      </w:r>
      <w:r w:rsidRPr="006243D4">
        <w:t>Ambient</w:t>
      </w:r>
      <w:r>
        <w:t>)</w:t>
      </w:r>
    </w:p>
    <w:p w:rsidR="00FB1AB6" w:rsidRDefault="00FB1AB6" w:rsidP="00FB1AB6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</w:t>
      </w:r>
      <w:r>
        <w:rPr>
          <w:rFonts w:hint="cs"/>
          <w:cs/>
        </w:rPr>
        <w:t>ทำให้</w:t>
      </w:r>
      <w:r>
        <w:rPr>
          <w:cs/>
        </w:rPr>
        <w:t>วัตถุทั้งหมดในฉาก</w:t>
      </w:r>
      <w:r>
        <w:rPr>
          <w:rFonts w:hint="cs"/>
          <w:cs/>
        </w:rPr>
        <w:t>สว่าง</w:t>
      </w:r>
      <w:r>
        <w:rPr>
          <w:cs/>
        </w:rPr>
        <w:t>อย่างเท่ากัน</w:t>
      </w:r>
      <w:r>
        <w:rPr>
          <w:rFonts w:hint="cs"/>
          <w:cs/>
        </w:rPr>
        <w:t xml:space="preserve"> โดยที่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>
        <w:rPr>
          <w:rFonts w:hint="cs"/>
          <w:cs/>
        </w:rPr>
        <w:t>สร้างเงาให้วัตถุสามมิติ</w:t>
      </w:r>
      <w:r>
        <w:rPr>
          <w:cs/>
        </w:rPr>
        <w:t>เนื่องจาก</w:t>
      </w:r>
      <w:r>
        <w:rPr>
          <w:rFonts w:hint="cs"/>
          <w:cs/>
        </w:rPr>
        <w:t>แสงชนิดนี้</w:t>
      </w:r>
      <w:r>
        <w:rPr>
          <w:cs/>
        </w:rPr>
        <w:t>ไม่มีทิศทาง</w:t>
      </w:r>
    </w:p>
    <w:p w:rsidR="00FB1AB6" w:rsidRDefault="00FB1AB6" w:rsidP="00FB1AB6">
      <w:r>
        <w:t xml:space="preserve">- </w:t>
      </w:r>
      <w:r>
        <w:rPr>
          <w:rFonts w:hint="cs"/>
          <w:cs/>
        </w:rPr>
        <w:t xml:space="preserve">ไดเรคชั่นแนล </w:t>
      </w:r>
      <w:r>
        <w:t>(</w:t>
      </w:r>
      <w:r w:rsidRPr="006243D4">
        <w:t>Directional</w:t>
      </w:r>
      <w:r>
        <w:t>)</w:t>
      </w:r>
    </w:p>
    <w:p w:rsidR="00FB1AB6" w:rsidRDefault="00FB1AB6" w:rsidP="00FB1AB6">
      <w:r>
        <w:tab/>
      </w:r>
      <w:r>
        <w:rPr>
          <w:cs/>
        </w:rPr>
        <w:t>แสง</w:t>
      </w:r>
      <w:r>
        <w:rPr>
          <w:rFonts w:hint="cs"/>
          <w:cs/>
        </w:rPr>
        <w:t>ชนิด</w:t>
      </w:r>
      <w:r w:rsidRPr="006243D4">
        <w:rPr>
          <w:cs/>
        </w:rPr>
        <w:t>ที่ถูกปล่อยออกมาในทิศทางที่เฉพาะเจาะจง แสงนี้จะ</w:t>
      </w:r>
      <w:r>
        <w:rPr>
          <w:rFonts w:hint="cs"/>
          <w:cs/>
        </w:rPr>
        <w:t xml:space="preserve">มีความยาวแสงไม่มีที่สิ้นสุด เนื่องจากต้นกำเนิดของแสงและปลายแสงมีลักษณะขนานกัน </w:t>
      </w:r>
      <w:r w:rsidRPr="006243D4">
        <w:rPr>
          <w:cs/>
        </w:rPr>
        <w:t>กรณีการใช้งานทั่วไปสำหรับ</w:t>
      </w:r>
      <w:r>
        <w:rPr>
          <w:rFonts w:hint="cs"/>
          <w:cs/>
        </w:rPr>
        <w:t>แสงชนิดนี้คือ</w:t>
      </w:r>
      <w:r w:rsidRPr="006243D4">
        <w:rPr>
          <w:cs/>
        </w:rPr>
        <w:t>การจำลองเวลากลางวัน</w:t>
      </w:r>
    </w:p>
    <w:p w:rsidR="00FB1AB6" w:rsidRDefault="00FB1AB6" w:rsidP="00FB1AB6">
      <w:r>
        <w:t xml:space="preserve">- </w:t>
      </w:r>
      <w:r w:rsidRPr="005E7EFC">
        <w:rPr>
          <w:cs/>
        </w:rPr>
        <w:t>เฮม</w:t>
      </w:r>
      <w:r>
        <w:rPr>
          <w:rFonts w:hint="cs"/>
          <w:cs/>
        </w:rPr>
        <w:t>มิชส</w:t>
      </w:r>
      <w:r w:rsidRPr="005E7EFC">
        <w:rPr>
          <w:cs/>
        </w:rPr>
        <w:t>เฟีย</w:t>
      </w:r>
      <w:r>
        <w:rPr>
          <w:rFonts w:hint="cs"/>
          <w:cs/>
        </w:rPr>
        <w:t xml:space="preserve"> </w:t>
      </w:r>
      <w:r>
        <w:t>(</w:t>
      </w:r>
      <w:r w:rsidRPr="005E7EFC">
        <w:t>Hemisphere</w:t>
      </w:r>
      <w:r>
        <w:t>)</w:t>
      </w:r>
    </w:p>
    <w:p w:rsidR="00FB1AB6" w:rsidRDefault="00FB1AB6" w:rsidP="00FB1AB6">
      <w:r>
        <w:tab/>
      </w:r>
      <w:r>
        <w:rPr>
          <w:rFonts w:hint="cs"/>
          <w:cs/>
        </w:rPr>
        <w:t>แสงชนิดนี้เป็น</w:t>
      </w:r>
      <w:r>
        <w:rPr>
          <w:cs/>
        </w:rPr>
        <w:t>แหล่งกำเนิดแสงที่วางอยู่เหนือฉาก</w:t>
      </w:r>
      <w:r>
        <w:t xml:space="preserve"> </w:t>
      </w:r>
      <w:r>
        <w:rPr>
          <w:cs/>
        </w:rPr>
        <w:t>โดย</w:t>
      </w:r>
      <w:r>
        <w:rPr>
          <w:rFonts w:hint="cs"/>
          <w:cs/>
        </w:rPr>
        <w:t>จะทำให้</w:t>
      </w:r>
      <w:r>
        <w:rPr>
          <w:cs/>
        </w:rPr>
        <w:t>สี</w:t>
      </w:r>
      <w:r>
        <w:rPr>
          <w:rFonts w:hint="cs"/>
          <w:cs/>
        </w:rPr>
        <w:t>ของวัตถุ</w:t>
      </w:r>
      <w:r>
        <w:rPr>
          <w:cs/>
        </w:rPr>
        <w:t>จางลง</w:t>
      </w:r>
      <w:r>
        <w:rPr>
          <w:rFonts w:hint="cs"/>
          <w:cs/>
        </w:rPr>
        <w:t>โดยไล่สีจากสีของท้อง</w:t>
      </w:r>
      <w:r>
        <w:rPr>
          <w:cs/>
        </w:rPr>
        <w:t>ฟ้าไปจนถึงสี</w:t>
      </w:r>
      <w:r>
        <w:rPr>
          <w:rFonts w:hint="cs"/>
          <w:cs/>
        </w:rPr>
        <w:t>ของ</w:t>
      </w:r>
      <w:r>
        <w:rPr>
          <w:cs/>
        </w:rPr>
        <w:t>พื้น</w:t>
      </w:r>
      <w:r>
        <w:rPr>
          <w:rFonts w:hint="cs"/>
          <w:cs/>
        </w:rPr>
        <w:t xml:space="preserve"> แต่</w:t>
      </w:r>
      <w:r>
        <w:rPr>
          <w:cs/>
        </w:rPr>
        <w:t>แสง</w:t>
      </w:r>
      <w:r>
        <w:rPr>
          <w:rFonts w:hint="cs"/>
          <w:cs/>
        </w:rPr>
        <w:t>ชนิด</w:t>
      </w:r>
      <w:r>
        <w:rPr>
          <w:cs/>
        </w:rPr>
        <w:t>นี้ไม่สามารถใช้ในการ</w:t>
      </w:r>
      <w:r>
        <w:rPr>
          <w:rFonts w:hint="cs"/>
          <w:cs/>
        </w:rPr>
        <w:t>สร้าง</w:t>
      </w:r>
      <w:r>
        <w:rPr>
          <w:cs/>
        </w:rPr>
        <w:t>เงา</w:t>
      </w:r>
      <w:r>
        <w:rPr>
          <w:rFonts w:hint="cs"/>
          <w:cs/>
        </w:rPr>
        <w:t>ให้วัตถุ</w:t>
      </w:r>
    </w:p>
    <w:p w:rsidR="00FB1AB6" w:rsidRDefault="00FB1AB6" w:rsidP="00FB1AB6">
      <w:pPr>
        <w:pStyle w:val="Heading3"/>
      </w:pPr>
      <w:r w:rsidRPr="002469AC">
        <w:t>3.3.</w:t>
      </w:r>
      <w:r>
        <w:t>2</w:t>
      </w:r>
      <w:r>
        <w:rPr>
          <w:cs/>
        </w:rPr>
        <w:tab/>
      </w:r>
      <w:r w:rsidRPr="000300B6">
        <w:rPr>
          <w:cs/>
        </w:rPr>
        <w:t>การ</w:t>
      </w:r>
      <w:r w:rsidRPr="007F10E1">
        <w:rPr>
          <w:cs/>
        </w:rPr>
        <w:t>แปลงไฟล์</w:t>
      </w:r>
    </w:p>
    <w:p w:rsidR="00FB1AB6" w:rsidRDefault="00FB1AB6" w:rsidP="00FB1AB6">
      <w:r>
        <w:rPr>
          <w:cs/>
        </w:rPr>
        <w:tab/>
      </w:r>
      <w:r w:rsidRPr="00B129A8">
        <w:rPr>
          <w:cs/>
        </w:rPr>
        <w:t>การแปลงไฟล์</w:t>
      </w:r>
      <w:r>
        <w:rPr>
          <w:rFonts w:hint="cs"/>
          <w:cs/>
        </w:rPr>
        <w:t xml:space="preserve"> หรือ</w:t>
      </w:r>
      <w:r w:rsidRPr="00B129A8">
        <w:rPr>
          <w:cs/>
        </w:rPr>
        <w:t>กระบวนการ</w:t>
      </w:r>
      <w:r>
        <w:rPr>
          <w:rFonts w:hint="cs"/>
          <w:cs/>
        </w:rPr>
        <w:t>เปลี่ยนนามสกุลไฟล์</w:t>
      </w:r>
      <w:r w:rsidRPr="00B129A8">
        <w:rPr>
          <w:cs/>
        </w:rPr>
        <w:t>ไฟล์เป็นประเภทอื่น</w:t>
      </w:r>
      <w:r>
        <w:rPr>
          <w:rFonts w:hint="cs"/>
          <w:cs/>
        </w:rPr>
        <w:t>ที่ต้องการ</w:t>
      </w:r>
      <w:r>
        <w:t xml:space="preserve"> </w:t>
      </w:r>
      <w:r>
        <w:rPr>
          <w:rFonts w:hint="cs"/>
          <w:cs/>
        </w:rPr>
        <w:t>โดยการแปลงไฟล์สามมิติ จะใช้กระบวนอ่านไฟล์นั้นๆและทำการตรวจสอบคุณสมบัติของไฟล์ชนิดนั้นๆ โดยคุณสมบัติดังกล่าวประกอบด้วยค่าข้อมูลดังต่อไปนี้</w:t>
      </w:r>
    </w:p>
    <w:p w:rsidR="00FB1AB6" w:rsidRDefault="00FB1AB6" w:rsidP="00724BB1">
      <w:pPr>
        <w:pStyle w:val="Heading4"/>
      </w:pPr>
      <w:r>
        <w:tab/>
        <w:t xml:space="preserve">3.3.2.1 </w:t>
      </w:r>
      <w:r w:rsidRPr="00B2130D">
        <w:rPr>
          <w:cs/>
        </w:rPr>
        <w:t>การเข้ารหัสเรขาคณิตของโมเดล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</w:p>
    <w:p w:rsidR="00FB1AB6" w:rsidRDefault="00FB1AB6" w:rsidP="00FB1AB6">
      <w:r>
        <w:tab/>
      </w:r>
      <w:r w:rsidRPr="00B2130D">
        <w:rPr>
          <w:cs/>
        </w:rPr>
        <w:t xml:space="preserve">โมเดล </w:t>
      </w:r>
      <w:r w:rsidRPr="00B2130D">
        <w:t xml:space="preserve">3 </w:t>
      </w:r>
      <w:r w:rsidRPr="00B2130D">
        <w:rPr>
          <w:cs/>
        </w:rPr>
        <w:t>มิติ</w:t>
      </w:r>
      <w:r>
        <w:rPr>
          <w:rFonts w:hint="cs"/>
          <w:cs/>
        </w:rPr>
        <w:t>แต่ละประเภท</w:t>
      </w:r>
      <w:r w:rsidRPr="00B2130D">
        <w:rPr>
          <w:cs/>
        </w:rPr>
        <w:t>มีรูปทรงเรขาคณิตที่เป็นเอกลักษณ์และความสามารถในการเข้ารหัสรูปทรงเรขาคณิตนี้ถือได้ว่าเป็นคุณสมบัติพื้นฐานที่สุดของรูปแบบไฟล์</w:t>
      </w:r>
      <w:r>
        <w:rPr>
          <w:rFonts w:hint="cs"/>
          <w:cs/>
        </w:rPr>
        <w:t>สามมิติ</w:t>
      </w:r>
      <w:r w:rsidRPr="00B2130D">
        <w:rPr>
          <w:cs/>
        </w:rPr>
        <w:t>ทุกรูปแบบ</w:t>
      </w:r>
      <w:r>
        <w:rPr>
          <w:rFonts w:hint="cs"/>
          <w:cs/>
        </w:rPr>
        <w:t xml:space="preserve"> </w:t>
      </w:r>
      <w:r w:rsidRPr="00B2130D">
        <w:rPr>
          <w:cs/>
        </w:rPr>
        <w:t>ไฟล์</w:t>
      </w:r>
      <w:r>
        <w:rPr>
          <w:rFonts w:hint="cs"/>
          <w:cs/>
        </w:rPr>
        <w:t>สาม</w:t>
      </w:r>
      <w:r w:rsidRPr="00B2130D">
        <w:rPr>
          <w:cs/>
        </w:rPr>
        <w:t>มิติ</w:t>
      </w:r>
      <w:r>
        <w:rPr>
          <w:rFonts w:hint="cs"/>
          <w:cs/>
        </w:rPr>
        <w:t>จำเป็นต้องมีข้อมูลดังกล่าว</w:t>
      </w:r>
      <w:r w:rsidRPr="00B2130D">
        <w:rPr>
          <w:cs/>
        </w:rPr>
        <w:t>มิฉะนั้นจะไม่ถือว่าเป็นรูปแบบไฟล์สามมิติ</w:t>
      </w:r>
    </w:p>
    <w:p w:rsidR="00FB1AB6" w:rsidRDefault="00FB1AB6" w:rsidP="00FB1AB6">
      <w:r>
        <w:rPr>
          <w:cs/>
        </w:rPr>
        <w:lastRenderedPageBreak/>
        <w:tab/>
      </w:r>
      <w:r w:rsidRPr="00B2130D">
        <w:rPr>
          <w:cs/>
        </w:rPr>
        <w:t>ในการเข้ารหัสนี้พื้นผิวของแบบจำลอง</w:t>
      </w:r>
      <w:r>
        <w:rPr>
          <w:rFonts w:hint="cs"/>
          <w:cs/>
        </w:rPr>
        <w:t>สาม</w:t>
      </w:r>
      <w:r w:rsidRPr="00B2130D">
        <w:rPr>
          <w:cs/>
        </w:rPr>
        <w:t>มิตินั้น</w:t>
      </w:r>
      <w:r>
        <w:rPr>
          <w:rFonts w:hint="cs"/>
          <w:cs/>
        </w:rPr>
        <w:t xml:space="preserve">ประกอบด้วยเมช </w:t>
      </w:r>
      <w:r>
        <w:t xml:space="preserve">(Mesh) </w:t>
      </w:r>
      <w:r>
        <w:rPr>
          <w:rFonts w:hint="cs"/>
          <w:cs/>
        </w:rPr>
        <w:t>ของ</w:t>
      </w:r>
      <w:r w:rsidRPr="00B2130D">
        <w:rPr>
          <w:cs/>
        </w:rPr>
        <w:t>รูปหลายเหลี่ยม</w:t>
      </w:r>
      <w:r>
        <w:t xml:space="preserve"> (P</w:t>
      </w:r>
      <w:r w:rsidRPr="00B2130D">
        <w:t>olygon</w:t>
      </w:r>
      <w:r>
        <w:t>s)</w:t>
      </w:r>
      <w:r>
        <w:rPr>
          <w:rFonts w:hint="cs"/>
          <w:cs/>
        </w:rPr>
        <w:t xml:space="preserve"> แต่</w:t>
      </w:r>
      <w:r w:rsidRPr="00B2130D">
        <w:rPr>
          <w:cs/>
        </w:rPr>
        <w:t xml:space="preserve">สามเหลี่ยมเป็นรูปทรงที่ใช้กันมากที่สุด </w:t>
      </w:r>
      <w:r>
        <w:rPr>
          <w:rFonts w:hint="cs"/>
          <w:cs/>
        </w:rPr>
        <w:t>รวมถึงค่าของ</w:t>
      </w:r>
      <w:r w:rsidRPr="008C21BC">
        <w:rPr>
          <w:cs/>
        </w:rPr>
        <w:t>เส้นสมมุติ</w:t>
      </w:r>
      <w:r>
        <w:rPr>
          <w:rFonts w:hint="cs"/>
          <w:cs/>
        </w:rPr>
        <w:t xml:space="preserve"> </w:t>
      </w:r>
      <w:r>
        <w:t xml:space="preserve">(Vector) </w:t>
      </w:r>
      <w:r>
        <w:rPr>
          <w:rFonts w:hint="cs"/>
          <w:cs/>
        </w:rPr>
        <w:t>ที่แสดงทิศทางของของผิวหน้าของรูปทรง</w:t>
      </w:r>
      <w:r w:rsidRPr="00B2130D">
        <w:rPr>
          <w:cs/>
        </w:rPr>
        <w:t>เรขาคณิต</w:t>
      </w:r>
      <w:r>
        <w:rPr>
          <w:rFonts w:hint="cs"/>
          <w:cs/>
        </w:rPr>
        <w:t>ในลักษณะตั้งฉาก ซึ่งข้อมูลเหล่านี้มีความจะเป็นในการแปลงไฟล์</w:t>
      </w:r>
    </w:p>
    <w:p w:rsidR="002834D4" w:rsidRDefault="00FB1AB6" w:rsidP="002834D4">
      <w:pPr>
        <w:pStyle w:val="Caption"/>
        <w:keepNext/>
      </w:pPr>
      <w:r>
        <w:rPr>
          <w:noProof/>
        </w:rPr>
        <w:drawing>
          <wp:inline distT="0" distB="0" distL="0" distR="0" wp14:anchorId="018DC5A8" wp14:editId="36E47D0C">
            <wp:extent cx="1996411" cy="1371600"/>
            <wp:effectExtent l="0" t="0" r="4445" b="0"/>
            <wp:docPr id="16" name="Picture 16" descr="The vertices and the normal to each triangular facet making up the mesh is stored in the fi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vertices and the normal to each triangular facet making up the mesh is stored in the file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249" cy="137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D4" w:rsidRDefault="002834D4" w:rsidP="002834D4">
      <w:pPr>
        <w:pStyle w:val="Caption"/>
      </w:pPr>
      <w:bookmarkStart w:id="54" w:name="_Toc25934547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fldSimple w:instr=" SEQ รูปที่ \* ARABIC \s 1 ">
        <w:r>
          <w:rPr>
            <w:noProof/>
            <w:cs/>
          </w:rPr>
          <w:t>6</w:t>
        </w:r>
      </w:fldSimple>
      <w:r>
        <w:t xml:space="preserve"> </w:t>
      </w:r>
      <w:r>
        <w:rPr>
          <w:cs/>
        </w:rPr>
        <w:t>ลักษณะของรูปหลายเหลี่ยมที่เป็นรูปทรงสามเหลี่ยม และทิศทาง</w:t>
      </w:r>
      <w:bookmarkEnd w:id="54"/>
    </w:p>
    <w:p w:rsidR="00FB1AB6" w:rsidRPr="00DC31AE" w:rsidRDefault="002834D4" w:rsidP="002834D4">
      <w:pPr>
        <w:pStyle w:val="Caption"/>
        <w:rPr>
          <w:noProof/>
        </w:rPr>
      </w:pPr>
      <w:r>
        <w:rPr>
          <w:cs/>
        </w:rPr>
        <w:t xml:space="preserve">จาก </w:t>
      </w:r>
      <w:proofErr w:type="spellStart"/>
      <w:r>
        <w:t>Craftcloud</w:t>
      </w:r>
      <w:proofErr w:type="spellEnd"/>
      <w:r>
        <w:t xml:space="preserve"> </w:t>
      </w:r>
      <w:r>
        <w:rPr>
          <w:cs/>
        </w:rPr>
        <w:t xml:space="preserve">ที่มา </w:t>
      </w:r>
      <w:r>
        <w:t>https://all3dp.com/</w:t>
      </w:r>
    </w:p>
    <w:p w:rsidR="00FB1AB6" w:rsidRDefault="00FB1AB6" w:rsidP="00724BB1">
      <w:pPr>
        <w:pStyle w:val="Heading4"/>
      </w:pPr>
      <w:r>
        <w:tab/>
        <w:t xml:space="preserve">3.3.2.2 </w:t>
      </w:r>
      <w:r w:rsidRPr="008C21BC">
        <w:rPr>
          <w:cs/>
        </w:rPr>
        <w:t>ลักษณะที่ปรากฏ</w:t>
      </w:r>
      <w:r>
        <w:rPr>
          <w:rFonts w:hint="cs"/>
          <w:cs/>
        </w:rPr>
        <w:t>ใน</w:t>
      </w:r>
      <w:r w:rsidRPr="008C21BC">
        <w:rPr>
          <w:cs/>
        </w:rPr>
        <w:t>รูปแบบไฟล์</w:t>
      </w:r>
      <w:r>
        <w:rPr>
          <w:rFonts w:hint="cs"/>
          <w:cs/>
        </w:rPr>
        <w:t>สามมิติ</w:t>
      </w:r>
    </w:p>
    <w:p w:rsidR="00FB1AB6" w:rsidRDefault="00FB1AB6" w:rsidP="00FB1AB6">
      <w:r>
        <w:rPr>
          <w:cs/>
        </w:rPr>
        <w:tab/>
      </w:r>
      <w:r w:rsidRPr="008C21BC">
        <w:rPr>
          <w:cs/>
        </w:rPr>
        <w:t>คุณสมบัติที่สำคัญที่สองของรูปแบบไฟล์</w:t>
      </w:r>
      <w:r>
        <w:rPr>
          <w:rFonts w:hint="cs"/>
          <w:cs/>
        </w:rPr>
        <w:t xml:space="preserve">สามมิติ </w:t>
      </w:r>
      <w:r w:rsidRPr="008C21BC">
        <w:rPr>
          <w:cs/>
        </w:rPr>
        <w:t>คือความสามารถในการจัดเก็บข้อมูลที่เกี่ยวข้องกับลักษณะที่ปรากฏ ในแอพพลิเคชั่นมากมายการปราก</w:t>
      </w:r>
      <w:r>
        <w:rPr>
          <w:rFonts w:hint="cs"/>
          <w:cs/>
        </w:rPr>
        <w:t>ฏข</w:t>
      </w:r>
      <w:r w:rsidRPr="008C21BC">
        <w:rPr>
          <w:cs/>
        </w:rPr>
        <w:t>องโมเดล</w:t>
      </w:r>
      <w:r>
        <w:rPr>
          <w:rFonts w:hint="cs"/>
          <w:cs/>
        </w:rPr>
        <w:t>สาม</w:t>
      </w:r>
      <w:r w:rsidRPr="008C21BC">
        <w:rPr>
          <w:cs/>
        </w:rPr>
        <w:t>มิติมีความสำคัญ</w:t>
      </w:r>
      <w:r>
        <w:rPr>
          <w:rFonts w:hint="cs"/>
          <w:cs/>
        </w:rPr>
        <w:t xml:space="preserve"> </w:t>
      </w:r>
      <w:r w:rsidRPr="008C21BC">
        <w:rPr>
          <w:cs/>
        </w:rPr>
        <w:t>ตัวอย่าง</w:t>
      </w:r>
      <w:r>
        <w:rPr>
          <w:rFonts w:hint="cs"/>
          <w:cs/>
        </w:rPr>
        <w:t>เช่น</w:t>
      </w:r>
      <w:r w:rsidRPr="008C21BC">
        <w:rPr>
          <w:cs/>
        </w:rPr>
        <w:t>สีและความเงางามของ</w:t>
      </w:r>
      <w:r>
        <w:rPr>
          <w:rFonts w:hint="cs"/>
          <w:cs/>
        </w:rPr>
        <w:t>โมเดล</w:t>
      </w:r>
      <w:r w:rsidRPr="008C21BC">
        <w:rPr>
          <w:cs/>
        </w:rPr>
        <w:t>ที่</w:t>
      </w:r>
      <w:r>
        <w:rPr>
          <w:rFonts w:hint="cs"/>
          <w:cs/>
        </w:rPr>
        <w:t>จะ</w:t>
      </w:r>
      <w:r w:rsidRPr="008C21BC">
        <w:rPr>
          <w:cs/>
        </w:rPr>
        <w:t>ปรากฏ</w:t>
      </w:r>
      <w:r>
        <w:rPr>
          <w:rFonts w:hint="cs"/>
          <w:cs/>
        </w:rPr>
        <w:t xml:space="preserve"> เพื่อใช้ในการแสดง</w:t>
      </w:r>
      <w:r w:rsidRPr="008C21BC">
        <w:rPr>
          <w:cs/>
        </w:rPr>
        <w:t>คุณสมบัติพื้นผิว</w:t>
      </w:r>
      <w:r>
        <w:rPr>
          <w:rFonts w:hint="cs"/>
          <w:cs/>
        </w:rPr>
        <w:t xml:space="preserve"> </w:t>
      </w:r>
      <w:r w:rsidRPr="008C21BC">
        <w:rPr>
          <w:cs/>
        </w:rPr>
        <w:t>เช่น</w:t>
      </w:r>
      <w:r>
        <w:rPr>
          <w:rFonts w:hint="cs"/>
          <w:cs/>
        </w:rPr>
        <w:t xml:space="preserve"> </w:t>
      </w:r>
      <w:r w:rsidRPr="008C21BC">
        <w:rPr>
          <w:cs/>
        </w:rPr>
        <w:t>ชนิดของวัสดุ</w:t>
      </w:r>
      <w:r>
        <w:rPr>
          <w:rFonts w:hint="cs"/>
          <w:cs/>
        </w:rPr>
        <w:t xml:space="preserve"> </w:t>
      </w:r>
      <w:r w:rsidRPr="008C21BC">
        <w:rPr>
          <w:cs/>
        </w:rPr>
        <w:t>พื้นผิว</w:t>
      </w:r>
      <w:r>
        <w:rPr>
          <w:rFonts w:hint="cs"/>
          <w:cs/>
        </w:rPr>
        <w:t xml:space="preserve"> </w:t>
      </w:r>
      <w:r w:rsidRPr="008C21BC">
        <w:rPr>
          <w:cs/>
        </w:rPr>
        <w:t>สี ฯลฯ สิ่งนี้จะตัดสินว่าตัว</w:t>
      </w:r>
      <w:r>
        <w:rPr>
          <w:rFonts w:hint="cs"/>
          <w:cs/>
        </w:rPr>
        <w:t>โมเดลสามมิติ</w:t>
      </w:r>
      <w:r w:rsidRPr="008C21BC">
        <w:rPr>
          <w:cs/>
        </w:rPr>
        <w:t>ลักษณะอย่างไรเมื่อแสดงผล</w:t>
      </w:r>
    </w:p>
    <w:p w:rsidR="00FB1AB6" w:rsidRDefault="00FB1AB6" w:rsidP="00FB1AB6">
      <w:r>
        <w:rPr>
          <w:cs/>
        </w:rPr>
        <w:tab/>
      </w:r>
      <w:r w:rsidRPr="00DB1D9D">
        <w:rPr>
          <w:cs/>
        </w:rPr>
        <w:t>ในการทำแผนที่พื้นผิว</w:t>
      </w:r>
      <w:r>
        <w:t xml:space="preserve"> (</w:t>
      </w:r>
      <w:r w:rsidRPr="00DB1D9D">
        <w:t>Texture Mapping</w:t>
      </w:r>
      <w:r>
        <w:t xml:space="preserve">) </w:t>
      </w:r>
      <w:r w:rsidRPr="00DB1D9D">
        <w:rPr>
          <w:cs/>
        </w:rPr>
        <w:t>ทุกจุดในพื้นผิวของโมเดล 3 มิติ (หรือ</w:t>
      </w:r>
      <w:r>
        <w:rPr>
          <w:rFonts w:hint="cs"/>
          <w:cs/>
        </w:rPr>
        <w:t>เมช</w:t>
      </w:r>
      <w:r w:rsidRPr="00DB1D9D">
        <w:rPr>
          <w:cs/>
        </w:rPr>
        <w:t>) ถูกแมป</w:t>
      </w:r>
      <w:r>
        <w:rPr>
          <w:rFonts w:hint="cs"/>
          <w:cs/>
        </w:rPr>
        <w:t xml:space="preserve"> </w:t>
      </w:r>
      <w:r>
        <w:t xml:space="preserve">(Map) </w:t>
      </w:r>
      <w:r w:rsidRPr="00DB1D9D">
        <w:rPr>
          <w:cs/>
        </w:rPr>
        <w:t>เข้ากับภาพสองมิติ พิกัดของภาพ</w:t>
      </w:r>
      <w:r>
        <w:rPr>
          <w:rFonts w:hint="cs"/>
          <w:cs/>
        </w:rPr>
        <w:t>สองมิติ</w:t>
      </w:r>
      <w:r w:rsidRPr="00DB1D9D">
        <w:rPr>
          <w:cs/>
        </w:rPr>
        <w:t>มีคุณลักษณะเช่นสีและพื้นผิว เมื่อ</w:t>
      </w:r>
      <w:r>
        <w:rPr>
          <w:rFonts w:hint="cs"/>
          <w:cs/>
        </w:rPr>
        <w:t>แสดงผลภาพ</w:t>
      </w:r>
      <w:r w:rsidRPr="00DB1D9D">
        <w:rPr>
          <w:cs/>
        </w:rPr>
        <w:t>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</w:t>
      </w:r>
      <w:r>
        <w:rPr>
          <w:rFonts w:hint="cs"/>
          <w:cs/>
        </w:rPr>
        <w:t xml:space="preserve"> </w:t>
      </w:r>
      <w:r w:rsidRPr="00DB1D9D">
        <w:rPr>
          <w:cs/>
        </w:rPr>
        <w:t>จุดพื้นผิวทุกจุดจะถูกกำหนดพิกัดในรูปภาพ</w:t>
      </w:r>
      <w:r>
        <w:rPr>
          <w:rFonts w:hint="cs"/>
          <w:cs/>
        </w:rPr>
        <w:t>สอง</w:t>
      </w:r>
      <w:r w:rsidRPr="00DB1D9D">
        <w:rPr>
          <w:cs/>
        </w:rPr>
        <w:t>มิติ จุดยอดของ</w:t>
      </w:r>
      <w:r>
        <w:rPr>
          <w:rFonts w:hint="cs"/>
          <w:cs/>
        </w:rPr>
        <w:t>เมชจะ</w:t>
      </w:r>
      <w:r w:rsidRPr="00DB1D9D">
        <w:rPr>
          <w:cs/>
        </w:rPr>
        <w:t>ถูกแมปก่อน จุดอื่น ๆ จะได้รับการกำหนดพิกัด</w:t>
      </w:r>
      <w:r>
        <w:rPr>
          <w:rFonts w:hint="cs"/>
          <w:cs/>
        </w:rPr>
        <w:t>และถูกแมปตามมา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769E05FB" wp14:editId="27586492">
            <wp:extent cx="2859405" cy="1207770"/>
            <wp:effectExtent l="0" t="0" r="0" b="0"/>
            <wp:docPr id="17" name="Picture 17" descr="Illustration of how texture mapping is used to encode color and texture information of one side of a c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llustration of how texture mapping is used to encode color and texture information of one side of a cub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5" w:name="_Toc25934548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7</w:t>
        </w:r>
      </w:fldSimple>
      <w:r>
        <w:t xml:space="preserve"> </w:t>
      </w:r>
      <w:r>
        <w:rPr>
          <w:rFonts w:hint="cs"/>
          <w:cs/>
        </w:rPr>
        <w:t>ตัวอย่างการ</w:t>
      </w:r>
      <w:r w:rsidRPr="00DB1D9D">
        <w:rPr>
          <w:cs/>
        </w:rPr>
        <w:t>ใช้การจับคู่พื้นผิวเพื่อเข้ารหัสข้อมูลสีและพื้นผิวของด้านหนึ่งของลูกบาศก์</w:t>
      </w:r>
      <w:bookmarkEnd w:id="55"/>
    </w:p>
    <w:p w:rsidR="00FB1AB6" w:rsidRDefault="00FB1AB6" w:rsidP="00FB1AB6">
      <w:pPr>
        <w:pStyle w:val="Caption"/>
      </w:pPr>
      <w:r w:rsidRPr="00DC31AE">
        <w:rPr>
          <w:noProof/>
          <w:cs/>
        </w:rPr>
        <w:t xml:space="preserve">จาก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FB1AB6">
        <w:rPr>
          <w:noProof/>
        </w:rPr>
        <w:t>https://all3dp.com/</w:t>
      </w:r>
    </w:p>
    <w:p w:rsidR="00FB1AB6" w:rsidRPr="00633D2E" w:rsidRDefault="00FB1AB6" w:rsidP="00633D2E">
      <w:pPr>
        <w:pStyle w:val="Heading4"/>
      </w:pPr>
      <w:r>
        <w:lastRenderedPageBreak/>
        <w:tab/>
      </w:r>
      <w:r w:rsidRPr="00633D2E">
        <w:t xml:space="preserve">3.3.2.2 </w:t>
      </w:r>
      <w:r w:rsidRPr="00633D2E">
        <w:rPr>
          <w:cs/>
        </w:rPr>
        <w:t>ข้อมูลฉากรูปแบบไฟล์</w:t>
      </w:r>
      <w:r w:rsidRPr="00633D2E">
        <w:rPr>
          <w:rFonts w:hint="cs"/>
          <w:cs/>
        </w:rPr>
        <w:t>สามมิติ</w:t>
      </w:r>
    </w:p>
    <w:p w:rsidR="00FB1AB6" w:rsidRDefault="00FB1AB6" w:rsidP="00FB1AB6">
      <w:r>
        <w:rPr>
          <w:cs/>
        </w:rPr>
        <w:tab/>
      </w:r>
      <w:r w:rsidRPr="00DB1D9D">
        <w:rPr>
          <w:cs/>
        </w:rPr>
        <w:t>ความสามารถในการเข้ารหัสข้อมูลเกี่ยวกับฉากนั้นเป็นคุณสมบัติที่สำคัญอีกอย่างหนึ่งของไฟล์</w:t>
      </w:r>
      <w:r>
        <w:rPr>
          <w:rFonts w:hint="cs"/>
          <w:cs/>
        </w:rPr>
        <w:t>สามมิติ</w:t>
      </w:r>
      <w:r w:rsidRPr="00DB1D9D">
        <w:rPr>
          <w:cs/>
        </w:rPr>
        <w:t>บางรูปแบบ ฉากอธิบาย</w:t>
      </w:r>
      <w:r>
        <w:rPr>
          <w:rFonts w:hint="cs"/>
          <w:cs/>
        </w:rPr>
        <w:t>ถึง</w:t>
      </w:r>
      <w:r w:rsidRPr="00DB1D9D">
        <w:rPr>
          <w:cs/>
        </w:rPr>
        <w:t>เค้าโครงของโมเดล</w:t>
      </w:r>
      <w:r>
        <w:rPr>
          <w:rFonts w:hint="cs"/>
          <w:cs/>
        </w:rPr>
        <w:t>สาม</w:t>
      </w:r>
      <w:r w:rsidRPr="00DB1D9D">
        <w:rPr>
          <w:cs/>
        </w:rPr>
        <w:t>มิติใน</w:t>
      </w:r>
      <w:r>
        <w:rPr>
          <w:rFonts w:hint="cs"/>
          <w:cs/>
        </w:rPr>
        <w:t xml:space="preserve">อื่นๆ เช่น </w:t>
      </w:r>
      <w:r w:rsidRPr="00DB1D9D">
        <w:rPr>
          <w:cs/>
        </w:rPr>
        <w:t>กล้อง</w:t>
      </w:r>
      <w:r>
        <w:rPr>
          <w:rFonts w:hint="cs"/>
          <w:cs/>
        </w:rPr>
        <w:t xml:space="preserve"> </w:t>
      </w:r>
      <w:r w:rsidRPr="00DB1D9D">
        <w:rPr>
          <w:cs/>
        </w:rPr>
        <w:t>แหล่งกำเนิดแสงและโมเดล 3 มิติอื่น ๆ ที่อยู่ใกล้เคียง</w:t>
      </w:r>
    </w:p>
    <w:p w:rsidR="00FB1AB6" w:rsidRDefault="00FB1AB6" w:rsidP="00FB1AB6">
      <w:pPr>
        <w:pStyle w:val="Caption"/>
        <w:keepNext/>
      </w:pPr>
      <w:r>
        <w:rPr>
          <w:noProof/>
        </w:rPr>
        <w:drawing>
          <wp:inline distT="0" distB="0" distL="0" distR="0" wp14:anchorId="05170E95" wp14:editId="60971FED">
            <wp:extent cx="1904227" cy="2197289"/>
            <wp:effectExtent l="0" t="0" r="1270" b="0"/>
            <wp:docPr id="18" name="Picture 18" descr="Some 3D file formats have the capability to encode information about lights, as shown in this imag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ome 3D file formats have the capability to encode information about lights, as shown in this image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388" cy="220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AB6" w:rsidRDefault="00FB1AB6" w:rsidP="00FB1AB6">
      <w:pPr>
        <w:pStyle w:val="Caption"/>
      </w:pPr>
      <w:bookmarkStart w:id="56" w:name="_Toc25934549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8</w:t>
        </w:r>
      </w:fldSimple>
      <w:r>
        <w:t xml:space="preserve"> </w:t>
      </w:r>
      <w:r w:rsidRPr="000220BA">
        <w:rPr>
          <w:cs/>
        </w:rPr>
        <w:t>รูปแบบไฟล์</w:t>
      </w:r>
      <w:r>
        <w:rPr>
          <w:rFonts w:hint="cs"/>
          <w:cs/>
        </w:rPr>
        <w:t>สามมิติที่มี</w:t>
      </w:r>
      <w:r w:rsidRPr="000220BA">
        <w:rPr>
          <w:cs/>
        </w:rPr>
        <w:t>การเข้ารหัสข้อมูลเกี่ยวกับ</w:t>
      </w:r>
      <w:r>
        <w:rPr>
          <w:rFonts w:hint="cs"/>
          <w:cs/>
        </w:rPr>
        <w:t>แหล่งกำเนิดแสงในฉาก</w:t>
      </w:r>
      <w:bookmarkEnd w:id="56"/>
      <w:r>
        <w:rPr>
          <w:rFonts w:hint="cs"/>
          <w:cs/>
        </w:rPr>
        <w:t xml:space="preserve"> </w:t>
      </w:r>
    </w:p>
    <w:p w:rsidR="00FB1AB6" w:rsidRPr="00DC31AE" w:rsidRDefault="00FB1AB6" w:rsidP="00FB1AB6">
      <w:pPr>
        <w:pStyle w:val="Caption"/>
        <w:rPr>
          <w:noProof/>
        </w:rPr>
      </w:pPr>
      <w:r>
        <w:rPr>
          <w:rFonts w:hint="cs"/>
          <w:cs/>
        </w:rPr>
        <w:t>จาก</w:t>
      </w:r>
      <w:r w:rsidRPr="00DC31AE">
        <w:rPr>
          <w:noProof/>
          <w:cs/>
        </w:rPr>
        <w:t xml:space="preserve"> </w:t>
      </w:r>
      <w:r>
        <w:rPr>
          <w:noProof/>
        </w:rPr>
        <w:t>Craftcloud</w:t>
      </w:r>
      <w:r>
        <w:rPr>
          <w:rFonts w:hint="cs"/>
          <w:noProof/>
          <w:cs/>
        </w:rPr>
        <w:t xml:space="preserve"> </w:t>
      </w:r>
      <w:r w:rsidRPr="00DC31AE">
        <w:rPr>
          <w:noProof/>
          <w:cs/>
        </w:rPr>
        <w:t xml:space="preserve">ที่มา </w:t>
      </w:r>
      <w:r w:rsidRPr="008C21BC">
        <w:rPr>
          <w:noProof/>
        </w:rPr>
        <w:t>https://all3dp.com</w:t>
      </w:r>
      <w:r>
        <w:t xml:space="preserve"> </w:t>
      </w:r>
    </w:p>
    <w:p w:rsidR="00FB1AB6" w:rsidRDefault="00FB1AB6" w:rsidP="00633D2E">
      <w:pPr>
        <w:pStyle w:val="Heading4"/>
        <w:rPr>
          <w:cs/>
        </w:rPr>
      </w:pPr>
      <w:r>
        <w:rPr>
          <w:cs/>
        </w:rPr>
        <w:tab/>
      </w:r>
      <w:r>
        <w:t xml:space="preserve">3.3.2.3 </w:t>
      </w:r>
      <w:r>
        <w:rPr>
          <w:rFonts w:hint="cs"/>
          <w:cs/>
        </w:rPr>
        <w:t>กระบวนการแปลงไฟล์สามมิติ</w:t>
      </w:r>
    </w:p>
    <w:p w:rsidR="00FB1AB6" w:rsidRDefault="00FB1AB6" w:rsidP="00FB1AB6">
      <w:r>
        <w:tab/>
      </w:r>
      <w:r>
        <w:rPr>
          <w:rFonts w:hint="cs"/>
          <w:cs/>
        </w:rPr>
        <w:t>ในขั้นตอนการแปลงไฟล์สามมิติ วิธีการที่สำคัญคือการย้ายข้อมูลไฟล์สามมิติจากรูปแบบไฟล์นำเข้า ไปยังรูปแบบที่ต้องการในไฟล์ผลลัพธ์ โดยข้อมูลที่ได้จะยังมีลักษณะคงเดิมในรูปแบบของไฟล์อีกประเภท แต่หากไฟล์ประเภทนั้นๆ ไม่รองรับคุณสมบัติบางอย่างของข้อมูลไฟล์นำเข้า กล่าวคือไม่สามารถแปลงไฟล์ข้อมูลดังกล่าวได้อย่างสมบูรณ์ แต่ยังคงสามารถแปลงไฟล์ได้</w:t>
      </w:r>
    </w:p>
    <w:p w:rsidR="00E86DBE" w:rsidRDefault="00FB1AB6" w:rsidP="00E86DBE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20B0B0F9" wp14:editId="35820D2F">
            <wp:extent cx="3995276" cy="265449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52270" t="30592" r="9555" b="24315"/>
                    <a:stretch/>
                  </pic:blipFill>
                  <pic:spPr bwMode="auto">
                    <a:xfrm>
                      <a:off x="0" y="0"/>
                      <a:ext cx="4008944" cy="2663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1AB6" w:rsidRPr="00DC31AE" w:rsidRDefault="00E86DBE" w:rsidP="00E86DBE">
      <w:pPr>
        <w:pStyle w:val="Caption"/>
        <w:rPr>
          <w:noProof/>
          <w:cs/>
        </w:rPr>
      </w:pPr>
      <w:bookmarkStart w:id="57" w:name="_Toc25934550"/>
      <w:r>
        <w:rPr>
          <w:cs/>
        </w:rPr>
        <w:t xml:space="preserve">รูปที่ </w:t>
      </w:r>
      <w:r w:rsidR="002834D4">
        <w:rPr>
          <w:cs/>
        </w:rPr>
        <w:fldChar w:fldCharType="begin"/>
      </w:r>
      <w:r w:rsidR="002834D4">
        <w:rPr>
          <w:cs/>
        </w:rPr>
        <w:instrText xml:space="preserve"> </w:instrText>
      </w:r>
      <w:r w:rsidR="002834D4">
        <w:instrText xml:space="preserve">STYLEREF </w:instrText>
      </w:r>
      <w:r w:rsidR="002834D4">
        <w:rPr>
          <w:cs/>
        </w:rPr>
        <w:instrText xml:space="preserve">1 </w:instrText>
      </w:r>
      <w:r w:rsidR="002834D4">
        <w:instrText>\s</w:instrText>
      </w:r>
      <w:r w:rsidR="002834D4">
        <w:rPr>
          <w:cs/>
        </w:rPr>
        <w:instrText xml:space="preserve"> </w:instrText>
      </w:r>
      <w:r w:rsidR="002834D4">
        <w:rPr>
          <w:cs/>
        </w:rPr>
        <w:fldChar w:fldCharType="separate"/>
      </w:r>
      <w:r w:rsidR="002834D4">
        <w:rPr>
          <w:noProof/>
          <w:cs/>
        </w:rPr>
        <w:t>3</w:t>
      </w:r>
      <w:r w:rsidR="002834D4">
        <w:rPr>
          <w:cs/>
        </w:rPr>
        <w:fldChar w:fldCharType="end"/>
      </w:r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9</w:t>
        </w:r>
      </w:fldSimple>
      <w:r>
        <w:rPr>
          <w:rFonts w:hint="cs"/>
          <w:cs/>
        </w:rPr>
        <w:t xml:space="preserve"> ตัวอย่างข้อมูลของ</w:t>
      </w:r>
      <w:r w:rsidRPr="000220BA">
        <w:rPr>
          <w:rFonts w:hint="cs"/>
          <w:cs/>
        </w:rPr>
        <w:t>ฉาก</w:t>
      </w:r>
      <w:r>
        <w:rPr>
          <w:rFonts w:hint="cs"/>
          <w:cs/>
        </w:rPr>
        <w:t>ในไฟล์สามมิติที่ได้จากไฟล์นำเข้า</w:t>
      </w:r>
      <w:bookmarkEnd w:id="57"/>
    </w:p>
    <w:p w:rsidR="00FB1AB6" w:rsidRDefault="00FB1AB6" w:rsidP="00E86DBE">
      <w:pPr>
        <w:pStyle w:val="Heading3"/>
      </w:pPr>
      <w:r w:rsidRPr="000220BA">
        <w:t>3.3.</w:t>
      </w:r>
      <w:r>
        <w:t>3</w:t>
      </w:r>
      <w:r w:rsidRPr="000220BA">
        <w:t xml:space="preserve"> </w:t>
      </w:r>
      <w:r>
        <w:rPr>
          <w:rFonts w:hint="cs"/>
          <w:cs/>
        </w:rPr>
        <w:t>การ</w:t>
      </w:r>
      <w:r>
        <w:rPr>
          <w:cs/>
        </w:rPr>
        <w:t>พัฒนาเว็บไซต์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>ในส่วน</w:t>
      </w:r>
      <w:r w:rsidRPr="00E86DBE">
        <w:rPr>
          <w:rFonts w:hint="cs"/>
          <w:cs/>
        </w:rPr>
        <w:t xml:space="preserve">ขั้นตอนการพัฒนาเว็บไซต์เพื่อพัฒนาเว็บไซต์แสดงภาพตัวอย่างและแปลงไฟล์สามมิติออนไลน์ประกอบด้วย </w:t>
      </w:r>
      <w:r w:rsidRPr="00E86DBE">
        <w:t xml:space="preserve">2 </w:t>
      </w:r>
      <w:r w:rsidRPr="00E86DBE">
        <w:rPr>
          <w:rFonts w:hint="cs"/>
          <w:cs/>
        </w:rPr>
        <w:t>ส่วนคือ</w:t>
      </w:r>
    </w:p>
    <w:p w:rsidR="00FB1AB6" w:rsidRDefault="00FB1AB6" w:rsidP="00724BB1">
      <w:pPr>
        <w:pStyle w:val="Heading4"/>
      </w:pPr>
      <w:r>
        <w:tab/>
        <w:t xml:space="preserve">3.3.3.1 </w:t>
      </w:r>
      <w:r>
        <w:rPr>
          <w:rFonts w:hint="cs"/>
          <w:cs/>
        </w:rPr>
        <w:t>ส่วนติดต่อกับผู้ใช้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>ในส่วนของการติดต่อกับผู้ใช้จำเป็นต้องมีเพื่อให้สามารถใช้งานเว็บไซต์ ปรับแต่ข้อมูลองค์ประกอบไฟล์สามมิติ อัพโหลดและดาวน์โหลดไฟล์ได้ พัฒนาโดยแบ่งเป็นส่วนๆ เพื่อให้สามารถใช้งานได้ง่ายประกอบด้วยส่วนต่างๆ ดังนี้</w:t>
      </w:r>
    </w:p>
    <w:p w:rsidR="00FB1AB6" w:rsidRDefault="00FB1AB6" w:rsidP="00E86DBE">
      <w:r>
        <w:rPr>
          <w:cs/>
        </w:rPr>
        <w:tab/>
      </w:r>
      <w:r>
        <w:t xml:space="preserve">1 </w:t>
      </w:r>
      <w:r>
        <w:rPr>
          <w:rFonts w:hint="cs"/>
          <w:cs/>
        </w:rPr>
        <w:t>เมนูการนำเข้าไฟล์และส่งออกไฟล์ เพิ่มวัตถุ และช่วยเหลือ</w:t>
      </w:r>
    </w:p>
    <w:p w:rsidR="00FB1AB6" w:rsidRDefault="00FB1AB6" w:rsidP="00E86DBE">
      <w:r>
        <w:tab/>
        <w:t xml:space="preserve">2 </w:t>
      </w:r>
      <w:r>
        <w:rPr>
          <w:rFonts w:hint="cs"/>
          <w:cs/>
        </w:rPr>
        <w:t>หน้าต่างแสดงผลภาพสามมิติเพื่อควบคุมกล้องหรือวัตถุโดยใช้เมาส์</w:t>
      </w:r>
    </w:p>
    <w:p w:rsidR="00FB1AB6" w:rsidRDefault="00FB1AB6" w:rsidP="00E86DBE">
      <w:r>
        <w:rPr>
          <w:cs/>
        </w:rPr>
        <w:tab/>
      </w:r>
      <w:r>
        <w:t xml:space="preserve">3 </w:t>
      </w:r>
      <w:r>
        <w:rPr>
          <w:rFonts w:hint="cs"/>
          <w:cs/>
        </w:rPr>
        <w:t>แถบแก้ไของค์ประกอบไฟล์สามมิติ และการตั้งค่า</w:t>
      </w:r>
    </w:p>
    <w:p w:rsidR="00FB1AB6" w:rsidRDefault="00FB1AB6" w:rsidP="00E86DBE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>ส่วนต่างๆ ทั้งหมดจะถูกพัฒนาด้วย</w:t>
      </w:r>
      <w:r>
        <w:t xml:space="preserve"> HTML CSS </w:t>
      </w:r>
      <w:r>
        <w:rPr>
          <w:rFonts w:hint="cs"/>
          <w:cs/>
        </w:rPr>
        <w:t xml:space="preserve">และ </w:t>
      </w:r>
      <w:r>
        <w:t xml:space="preserve">JavaScript </w:t>
      </w:r>
      <w:r>
        <w:rPr>
          <w:rFonts w:hint="cs"/>
          <w:cs/>
        </w:rPr>
        <w:t>โดยสามารถติดต่อและส่งข้อมูลหากันได้ระหว่างแต่ละส่วน</w:t>
      </w:r>
    </w:p>
    <w:p w:rsidR="00FB1AB6" w:rsidRPr="00AB4D27" w:rsidRDefault="00FB1AB6" w:rsidP="00724BB1">
      <w:pPr>
        <w:pStyle w:val="Heading4"/>
        <w:rPr>
          <w:cs/>
        </w:rPr>
      </w:pPr>
      <w:r>
        <w:rPr>
          <w:cs/>
        </w:rPr>
        <w:tab/>
      </w:r>
      <w:r>
        <w:t xml:space="preserve">3.3.3.2 </w:t>
      </w:r>
      <w:r>
        <w:rPr>
          <w:rFonts w:hint="cs"/>
          <w:cs/>
        </w:rPr>
        <w:t>ส่วนการแสดงผลและแปลงไฟล์</w:t>
      </w:r>
    </w:p>
    <w:p w:rsidR="00FB1AB6" w:rsidRDefault="00FB1AB6" w:rsidP="00E86DBE">
      <w:r>
        <w:rPr>
          <w:cs/>
        </w:rPr>
        <w:tab/>
      </w:r>
      <w:r>
        <w:rPr>
          <w:rFonts w:hint="cs"/>
          <w:cs/>
        </w:rPr>
        <w:t xml:space="preserve">ในส่วนของการแสดงผลและแปลงไฟล์จะพัฒนาโดยใช้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 xml:space="preserve">และมีเครื่องมือ </w:t>
      </w:r>
      <w:r>
        <w:t xml:space="preserve">three.js </w:t>
      </w:r>
      <w:r>
        <w:rPr>
          <w:rFonts w:hint="cs"/>
          <w:cs/>
        </w:rPr>
        <w:t xml:space="preserve">ควบคุมการทำงานของ </w:t>
      </w:r>
      <w:proofErr w:type="spellStart"/>
      <w:r>
        <w:t>webgl</w:t>
      </w:r>
      <w:proofErr w:type="spellEnd"/>
      <w:r>
        <w:t xml:space="preserve"> </w:t>
      </w:r>
      <w:r>
        <w:rPr>
          <w:rFonts w:hint="cs"/>
          <w:cs/>
        </w:rPr>
        <w:t>ให้สามารถแสดงผลออกมาได้อย่างถูกต้องที่สุดและอ่านค่าข้อมูลของไฟล์สามมิติเพื่อแปลงไฟล์ นอกเหนือจากนี้ยังสามารถถูกควบคุมโดยส่วนติดต่อกับผู้ใช้ได้</w:t>
      </w:r>
    </w:p>
    <w:p w:rsidR="00E86DBE" w:rsidRDefault="00E86DBE" w:rsidP="00E86DBE">
      <w:pPr>
        <w:rPr>
          <w:cs/>
        </w:rPr>
      </w:pPr>
    </w:p>
    <w:p w:rsidR="00FB1AB6" w:rsidRDefault="00FB1AB6" w:rsidP="00FB1AB6">
      <w:pPr>
        <w:pStyle w:val="Heading2"/>
        <w:jc w:val="left"/>
      </w:pPr>
      <w:bookmarkStart w:id="58" w:name="_Toc8888905"/>
      <w:bookmarkStart w:id="59" w:name="_Toc25398503"/>
      <w:r w:rsidRPr="002469AC">
        <w:rPr>
          <w:cs/>
        </w:rPr>
        <w:lastRenderedPageBreak/>
        <w:t>3.</w:t>
      </w:r>
      <w:r w:rsidRPr="002469AC">
        <w:t>4</w:t>
      </w:r>
      <w:bookmarkEnd w:id="58"/>
      <w:r w:rsidR="00E86DBE">
        <w:rPr>
          <w:cs/>
        </w:rPr>
        <w:tab/>
      </w:r>
      <w:r w:rsidRPr="000300B6">
        <w:rPr>
          <w:cs/>
        </w:rPr>
        <w:t>การทดสอบประสิทธิภาพโครงงาน</w:t>
      </w:r>
      <w:bookmarkEnd w:id="59"/>
      <w:r w:rsidRPr="002469AC">
        <w:rPr>
          <w:cs/>
        </w:rPr>
        <w:tab/>
      </w:r>
    </w:p>
    <w:p w:rsidR="00FB1AB6" w:rsidRDefault="00FB1AB6" w:rsidP="00E86DBE">
      <w:r>
        <w:rPr>
          <w:rFonts w:hint="cs"/>
          <w:cs/>
        </w:rPr>
        <w:t xml:space="preserve"> </w:t>
      </w:r>
      <w:r>
        <w:tab/>
      </w:r>
      <w:r>
        <w:rPr>
          <w:rFonts w:hint="cs"/>
          <w:cs/>
        </w:rPr>
        <w:t xml:space="preserve">ใช้วิธีทดสอบแบบ </w:t>
      </w:r>
      <w:r>
        <w:t xml:space="preserve">Integration test </w:t>
      </w:r>
      <w:r>
        <w:rPr>
          <w:cs/>
        </w:rPr>
        <w:t>ทดสอบการใช้ระบบในแต่ละส่วนที่มีการทำงานร่วมกันของฟังก์ชั่นต่างๆว่ามีการส่งข้อมูลที่ถูกต้อง</w:t>
      </w:r>
      <w:r>
        <w:rPr>
          <w:rFonts w:hint="cs"/>
          <w:cs/>
        </w:rPr>
        <w:t>และทำงานถูกต้อง</w:t>
      </w:r>
      <w:r>
        <w:rPr>
          <w:cs/>
        </w:rPr>
        <w:t xml:space="preserve">หรือไม่ </w:t>
      </w:r>
      <w:r>
        <w:rPr>
          <w:rFonts w:hint="cs"/>
          <w:cs/>
        </w:rPr>
        <w:t>โดยมีการทดสอบดังนี้</w:t>
      </w:r>
    </w:p>
    <w:p w:rsidR="00FB1AB6" w:rsidRDefault="00FB1AB6" w:rsidP="00E86DBE">
      <w:r>
        <w:tab/>
        <w:t xml:space="preserve">- </w:t>
      </w:r>
      <w:r>
        <w:rPr>
          <w:rFonts w:hint="cs"/>
          <w:cs/>
        </w:rPr>
        <w:t>สามารถแสดงผลภาพข้อมูลของวัตถุออกมาได้ถูกต้อง โดยชนิดของไฟล์ทดสอบจะใช้ประเภทนามสกุลไฟล์นำเข้าตามวัตถุประสงค์ของโครงงาน</w:t>
      </w:r>
    </w:p>
    <w:p w:rsidR="00FB1AB6" w:rsidRDefault="00FB1AB6" w:rsidP="00E86DBE">
      <w:r>
        <w:tab/>
        <w:t xml:space="preserve">- </w:t>
      </w:r>
      <w:r>
        <w:rPr>
          <w:rFonts w:hint="cs"/>
          <w:cs/>
        </w:rPr>
        <w:t>สามารถแก้ไขข้อมูลองค์ประกอบของไฟล์และแสดงผลภาพได้ถูกต้อง</w:t>
      </w:r>
    </w:p>
    <w:p w:rsidR="00A24901" w:rsidRDefault="00FB1AB6" w:rsidP="00A24901">
      <w:r>
        <w:tab/>
        <w:t xml:space="preserve">- </w:t>
      </w:r>
      <w:r>
        <w:rPr>
          <w:rFonts w:hint="cs"/>
          <w:cs/>
        </w:rPr>
        <w:t>สามารถอัพโหลดไฟล์สามมิติและเลือกชนิดไฟล์ผลลัพธ์ที่ต้องการได้ โดยไฟล์ผลลัพธ์ต้องมีองค์ประกอบเหมือนไฟล์นำเข้า แต่ไม่รวมถึงความสามารถบางอย่างของไฟล์ผลลัพธ์ที่ไม่สามารถบันทึกได้</w:t>
      </w:r>
      <w:r w:rsidR="00E86DBE">
        <w:rPr>
          <w:rFonts w:hint="cs"/>
          <w:cs/>
        </w:rPr>
        <w:t xml:space="preserve"> </w:t>
      </w:r>
      <w:r w:rsidR="00A24901">
        <w:rPr>
          <w:rFonts w:hint="cs"/>
          <w:cs/>
        </w:rPr>
        <w:t>โดย</w:t>
      </w:r>
      <w:r w:rsidR="00A24901">
        <w:rPr>
          <w:cs/>
        </w:rPr>
        <w:t>ทำการทดสอบ</w:t>
      </w:r>
      <w:r w:rsidR="00A24901">
        <w:rPr>
          <w:rFonts w:hint="cs"/>
          <w:cs/>
        </w:rPr>
        <w:t>การแปลงไฟล์สามมิติระหว่างนามสกุลระหว่างกันเป็นคู่ทั้งหมดตามขอบเขตของไฟล์ที่รองรับ</w:t>
      </w:r>
    </w:p>
    <w:p w:rsidR="00711784" w:rsidRPr="002469AC" w:rsidRDefault="00711784" w:rsidP="00E86DBE"/>
    <w:p w:rsidR="00FB1AB6" w:rsidRDefault="00FB1AB6" w:rsidP="00FB1AB6">
      <w:pPr>
        <w:pStyle w:val="Heading2"/>
        <w:rPr>
          <w:b w:val="0"/>
          <w:bCs w:val="0"/>
        </w:rPr>
      </w:pPr>
      <w:bookmarkStart w:id="60" w:name="_Toc8888906"/>
      <w:bookmarkStart w:id="61" w:name="_Toc25398504"/>
      <w:r w:rsidRPr="002469AC">
        <w:rPr>
          <w:cs/>
        </w:rPr>
        <w:t>3.</w:t>
      </w:r>
      <w:r w:rsidRPr="002469AC">
        <w:t>5</w:t>
      </w:r>
      <w:bookmarkEnd w:id="60"/>
      <w:r w:rsidR="00E86DBE">
        <w:rPr>
          <w:cs/>
        </w:rPr>
        <w:tab/>
      </w:r>
      <w:r w:rsidRPr="000300B6">
        <w:rPr>
          <w:cs/>
        </w:rPr>
        <w:t>ผลลัพธ์จากการแสดงภาพตัวอย่างและแปลงไฟล์สามมิติออนไลน์</w:t>
      </w:r>
      <w:bookmarkEnd w:id="61"/>
    </w:p>
    <w:p w:rsidR="00E86DBE" w:rsidRDefault="00FB1AB6" w:rsidP="00E86DBE">
      <w:pPr>
        <w:pStyle w:val="Caption"/>
        <w:keepNext/>
      </w:pPr>
      <w:r>
        <w:rPr>
          <w:noProof/>
        </w:rPr>
        <w:drawing>
          <wp:inline distT="0" distB="0" distL="0" distR="0" wp14:anchorId="59409DE9" wp14:editId="1EF6EBAF">
            <wp:extent cx="3235161" cy="1549021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890" b="4985"/>
                    <a:stretch/>
                  </pic:blipFill>
                  <pic:spPr bwMode="auto">
                    <a:xfrm>
                      <a:off x="0" y="0"/>
                      <a:ext cx="3245054" cy="1553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6DBE" w:rsidRDefault="00E86DBE" w:rsidP="00E86DBE">
      <w:pPr>
        <w:pStyle w:val="Caption"/>
      </w:pPr>
      <w:bookmarkStart w:id="62" w:name="_Ref25910818"/>
      <w:bookmarkStart w:id="63" w:name="_Toc25934551"/>
      <w:r>
        <w:rPr>
          <w:cs/>
        </w:rPr>
        <w:t xml:space="preserve">รูปที่ </w:t>
      </w:r>
      <w:fldSimple w:instr=" STYLEREF 1 \s ">
        <w:r w:rsidR="002834D4">
          <w:rPr>
            <w:noProof/>
            <w:cs/>
          </w:rPr>
          <w:t>3</w:t>
        </w:r>
      </w:fldSimple>
      <w:r w:rsidR="002834D4">
        <w:rPr>
          <w:cs/>
        </w:rPr>
        <w:t>.</w:t>
      </w:r>
      <w:fldSimple w:instr=" SEQ รูปที่ \* ARABIC \s 1 ">
        <w:r w:rsidR="002834D4">
          <w:rPr>
            <w:noProof/>
            <w:cs/>
          </w:rPr>
          <w:t>10</w:t>
        </w:r>
      </w:fldSimple>
      <w:bookmarkEnd w:id="62"/>
      <w:r>
        <w:rPr>
          <w:rFonts w:hint="cs"/>
          <w:cs/>
        </w:rPr>
        <w:t xml:space="preserve"> </w:t>
      </w:r>
      <w:r w:rsidRPr="009F6C3D">
        <w:rPr>
          <w:rFonts w:hint="cs"/>
          <w:cs/>
        </w:rPr>
        <w:t>ตัวอย่าง</w:t>
      </w:r>
      <w:r w:rsidRPr="000300B6">
        <w:rPr>
          <w:cs/>
        </w:rPr>
        <w:t>ผลลัพธ์จากการแสดงภาพตัวอย่าง</w:t>
      </w:r>
      <w:r w:rsidRPr="009F6C3D">
        <w:rPr>
          <w:cs/>
        </w:rPr>
        <w:t>และแปลงไฟล์สามมิติออนไลน์</w:t>
      </w:r>
      <w:bookmarkEnd w:id="63"/>
    </w:p>
    <w:p w:rsidR="00FB1AB6" w:rsidRDefault="00E86DBE" w:rsidP="00E86DBE">
      <w:r>
        <w:rPr>
          <w:cs/>
        </w:rPr>
        <w:tab/>
      </w:r>
      <w:bookmarkStart w:id="64" w:name="_Toc25397620"/>
      <w:r w:rsidR="00FB1AB6">
        <w:rPr>
          <w:rFonts w:hint="cs"/>
          <w:cs/>
        </w:rPr>
        <w:t>จาก</w:t>
      </w:r>
      <w:r w:rsidR="002153BD">
        <w:rPr>
          <w:cs/>
        </w:rPr>
        <w:fldChar w:fldCharType="begin"/>
      </w:r>
      <w:r w:rsidR="002153BD">
        <w:rPr>
          <w:cs/>
        </w:rPr>
        <w:instrText xml:space="preserve"> </w:instrText>
      </w:r>
      <w:r w:rsidR="002153BD">
        <w:rPr>
          <w:rFonts w:hint="cs"/>
        </w:rPr>
        <w:instrText>REF _Ref</w:instrText>
      </w:r>
      <w:r w:rsidR="002153BD">
        <w:rPr>
          <w:rFonts w:hint="cs"/>
          <w:cs/>
        </w:rPr>
        <w:instrText xml:space="preserve">25910818 </w:instrText>
      </w:r>
      <w:r w:rsidR="002153BD">
        <w:rPr>
          <w:rFonts w:hint="cs"/>
        </w:rPr>
        <w:instrText>\h</w:instrText>
      </w:r>
      <w:r w:rsidR="002153BD">
        <w:rPr>
          <w:cs/>
        </w:rPr>
        <w:instrText xml:space="preserve"> </w:instrText>
      </w:r>
      <w:r w:rsidR="002153BD">
        <w:rPr>
          <w:cs/>
        </w:rPr>
      </w:r>
      <w:r w:rsidR="002153BD">
        <w:rPr>
          <w:cs/>
        </w:rPr>
        <w:fldChar w:fldCharType="separate"/>
      </w:r>
      <w:r w:rsidR="002153BD">
        <w:rPr>
          <w:cs/>
        </w:rPr>
        <w:t xml:space="preserve">รูปที่ </w:t>
      </w:r>
      <w:r w:rsidR="002153BD">
        <w:rPr>
          <w:noProof/>
          <w:cs/>
        </w:rPr>
        <w:t>3</w:t>
      </w:r>
      <w:r w:rsidR="002153BD">
        <w:rPr>
          <w:cs/>
        </w:rPr>
        <w:t>.</w:t>
      </w:r>
      <w:r w:rsidR="002153BD">
        <w:rPr>
          <w:noProof/>
          <w:cs/>
        </w:rPr>
        <w:t>9</w:t>
      </w:r>
      <w:r w:rsidR="002153BD">
        <w:rPr>
          <w:cs/>
        </w:rPr>
        <w:fldChar w:fldCharType="end"/>
      </w:r>
      <w:r w:rsidR="002153BD">
        <w:t xml:space="preserve"> </w:t>
      </w:r>
      <w:r w:rsidR="00FB1AB6" w:rsidRPr="0072341A">
        <w:rPr>
          <w:rFonts w:hint="cs"/>
          <w:cs/>
        </w:rPr>
        <w:t>เป็นตัวอย่าง</w:t>
      </w:r>
      <w:r w:rsidR="00FB1AB6" w:rsidRPr="0072341A">
        <w:rPr>
          <w:cs/>
        </w:rPr>
        <w:t>ผลลัพธ์จากการแสดงภาพตัวอย่างและแปลงไฟล์สามมิติอ</w:t>
      </w:r>
      <w:r w:rsidR="00FB1AB6" w:rsidRPr="0072341A">
        <w:rPr>
          <w:rFonts w:hint="cs"/>
          <w:cs/>
        </w:rPr>
        <w:t>อ</w:t>
      </w:r>
      <w:r w:rsidR="00FB1AB6" w:rsidRPr="0072341A">
        <w:rPr>
          <w:cs/>
        </w:rPr>
        <w:t>นไลน์</w:t>
      </w:r>
      <w:r w:rsidR="00FB1AB6">
        <w:rPr>
          <w:rFonts w:hint="cs"/>
          <w:cs/>
        </w:rPr>
        <w:t xml:space="preserve"> ที่ใช้ไฟล์สามมิตินำเข้าเป็นรูปถ้วยที่ถูกแสดงบนเว็บไซต์ รวมถึงค่าข้อมูลขององค์ประกอบไฟล์ที่สามารถแก้ไขได้ในส่วนติดต่อผู้ใช้ในแถบด้านขวา เป็นต้น</w:t>
      </w:r>
      <w:bookmarkEnd w:id="64"/>
    </w:p>
    <w:p w:rsidR="00737639" w:rsidRDefault="00737639">
      <w:pPr>
        <w:tabs>
          <w:tab w:val="clear" w:pos="1526"/>
        </w:tabs>
        <w:spacing w:after="160" w:line="259" w:lineRule="auto"/>
        <w:ind w:firstLine="0"/>
        <w:jc w:val="left"/>
        <w:rPr>
          <w:cs/>
        </w:rPr>
      </w:pPr>
      <w:r>
        <w:rPr>
          <w:cs/>
        </w:rPr>
        <w:br w:type="page"/>
      </w:r>
    </w:p>
    <w:bookmarkStart w:id="65" w:name="_Toc25398505" w:displacedByCustomXml="next"/>
    <w:sdt>
      <w:sdtPr>
        <w:rPr>
          <w:b w:val="0"/>
          <w:bCs w:val="0"/>
          <w:sz w:val="32"/>
          <w:szCs w:val="32"/>
        </w:rPr>
        <w:id w:val="-1512914231"/>
        <w:docPartObj>
          <w:docPartGallery w:val="Bibliographies"/>
          <w:docPartUnique/>
        </w:docPartObj>
      </w:sdtPr>
      <w:sdtEndPr/>
      <w:sdtContent>
        <w:p w:rsidR="00737639" w:rsidRDefault="00737639" w:rsidP="00737639">
          <w:pPr>
            <w:pStyle w:val="Heading1"/>
            <w:numPr>
              <w:ilvl w:val="0"/>
              <w:numId w:val="0"/>
            </w:numPr>
            <w:rPr>
              <w:cs/>
            </w:rPr>
          </w:pPr>
          <w:r w:rsidRPr="00737639">
            <w:rPr>
              <w:cs/>
            </w:rPr>
            <w:t>บรรณานุกรม</w:t>
          </w:r>
          <w:bookmarkEnd w:id="65"/>
        </w:p>
        <w:sdt>
          <w:sdtPr>
            <w:rPr>
              <w:noProof w:val="0"/>
            </w:rPr>
            <w:id w:val="-573587230"/>
            <w:bibliography/>
          </w:sdtPr>
          <w:sdtEndPr/>
          <w:sdtContent>
            <w:p w:rsidR="00737639" w:rsidRPr="00737639" w:rsidRDefault="00737639" w:rsidP="00737639">
              <w:pPr>
                <w:pStyle w:val="Referance"/>
                <w:jc w:val="left"/>
                <w:rPr>
                  <w:sz w:val="24"/>
                  <w:szCs w:val="24"/>
                </w:rPr>
              </w:pPr>
              <w:r>
                <w:rPr>
                  <w:noProof w:val="0"/>
                </w:rPr>
                <w:fldChar w:fldCharType="begin"/>
              </w:r>
              <w:r>
                <w:instrText xml:space="preserve"> BIBLIOGRAPHY </w:instrText>
              </w:r>
              <w:r>
                <w:rPr>
                  <w:noProof w:val="0"/>
                </w:rPr>
                <w:fldChar w:fldCharType="separate"/>
              </w:r>
              <w:r w:rsidRPr="00737639">
                <w:t xml:space="preserve">Alexander Gessler . (2011). </w:t>
              </w:r>
              <w:r w:rsidRPr="00737639">
                <w:rPr>
                  <w:i/>
                  <w:iCs/>
                </w:rPr>
                <w:t>greentoken</w:t>
              </w:r>
              <w:r w:rsidRPr="00737639">
                <w:t>. Retrieved from greentoken: http://www.greentoken.de/onlineconv/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Andy Rahden. (2001). </w:t>
              </w:r>
              <w:r w:rsidRPr="00737639">
                <w:rPr>
                  <w:i/>
                  <w:iCs/>
                </w:rPr>
                <w:t>shmoop</w:t>
              </w:r>
              <w:r w:rsidRPr="00737639">
                <w:t>. Retrieved from shmoop: https://www.shmoop.com/basic-geometry/three-d-prisms-cylinders-cones-spheres.html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Antonin Foller. (2011). </w:t>
              </w:r>
              <w:r w:rsidRPr="00737639">
                <w:rPr>
                  <w:i/>
                  <w:iCs/>
                </w:rPr>
                <w:t>motobit</w:t>
              </w:r>
              <w:r w:rsidRPr="00737639">
                <w:t>. Retrieved from motobit: https://www.motobit.com/help/scptutl/pa98.htm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Brendan Eich. (2018). </w:t>
              </w:r>
              <w:r w:rsidRPr="00737639">
                <w:rPr>
                  <w:i/>
                  <w:iCs/>
                </w:rPr>
                <w:t>infoworld</w:t>
              </w:r>
              <w:r w:rsidRPr="00737639">
                <w:t>. Retrieved from infoworld: https://www.infoworld.com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Cristian Cibils. (2014). </w:t>
              </w:r>
              <w:r w:rsidRPr="00737639">
                <w:rPr>
                  <w:i/>
                  <w:iCs/>
                </w:rPr>
                <w:t>online 3d model converter and viewer</w:t>
              </w:r>
              <w:r w:rsidRPr="00737639">
                <w:t>. Retrieved from online 3d model converter and viewer: http://www.cagatayyapici.com/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Linus Torvalds. (2019). </w:t>
              </w:r>
              <w:r w:rsidRPr="00737639">
                <w:rPr>
                  <w:i/>
                  <w:iCs/>
                </w:rPr>
                <w:t>autodesk</w:t>
              </w:r>
              <w:r w:rsidRPr="00737639">
                <w:t>. Retrieved from autodesk: https://knowledge.autodesk.com/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Linus Torvalds. (2019). </w:t>
              </w:r>
              <w:r w:rsidRPr="00737639">
                <w:rPr>
                  <w:i/>
                  <w:iCs/>
                </w:rPr>
                <w:t>tizen developers</w:t>
              </w:r>
              <w:r w:rsidRPr="00737639">
                <w:t>. Retrieved from tizen developers: https://developer.tizen.org/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Luxsana Vathin. (2014). </w:t>
              </w:r>
              <w:r w:rsidRPr="00737639">
                <w:rPr>
                  <w:i/>
                  <w:iCs/>
                </w:rPr>
                <w:t>aj.luxsana classroom</w:t>
              </w:r>
              <w:r w:rsidRPr="00737639">
                <w:t>. Retrieved from aj.luxsana classroom: https://sites.google.com/site/luxsanavathin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Mathias Plica. (2018). </w:t>
              </w:r>
              <w:r w:rsidRPr="00737639">
                <w:rPr>
                  <w:i/>
                  <w:iCs/>
                </w:rPr>
                <w:t>craftcloud</w:t>
              </w:r>
              <w:r w:rsidRPr="00737639">
                <w:t>. Retrieved from craftcloud: https://all3dp.com/3d-file-format-3d-files-3d-printer-3d-cad-vrml-stl-obj/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Mohtashim AMU alumni. (2006). </w:t>
              </w:r>
              <w:r w:rsidRPr="00737639">
                <w:rPr>
                  <w:i/>
                  <w:iCs/>
                </w:rPr>
                <w:t>tutorialspoint</w:t>
              </w:r>
              <w:r w:rsidRPr="00737639">
                <w:t>. Retrieved from tutorialspoint: https://www.tutorialspoint.com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>Nattawat Lohanumcharoen.</w:t>
              </w:r>
              <w:r w:rsidRPr="00737639">
                <w:rPr>
                  <w:cs/>
                </w:rPr>
                <w:t xml:space="preserve"> (2018). </w:t>
              </w:r>
              <w:r w:rsidRPr="00737639">
                <w:rPr>
                  <w:i/>
                  <w:iCs/>
                </w:rPr>
                <w:t>siam reprap</w:t>
              </w:r>
              <w:r w:rsidRPr="00737639">
                <w:rPr>
                  <w:cs/>
                </w:rPr>
                <w:t xml:space="preserve">. เข้าถึงได้จาก </w:t>
              </w:r>
              <w:r w:rsidRPr="00737639">
                <w:t>siam reprap: https://support.siamreprap.com/</w:t>
              </w:r>
            </w:p>
            <w:p w:rsidR="00737639" w:rsidRPr="00737639" w:rsidRDefault="00737639" w:rsidP="00737639">
              <w:pPr>
                <w:pStyle w:val="Referance"/>
                <w:jc w:val="left"/>
                <w:rPr>
                  <w:cs/>
                </w:rPr>
              </w:pPr>
              <w:r w:rsidRPr="00737639">
                <w:t xml:space="preserve">Shigekazu InoharaToyohiko, Toyohiko Kagimasa, &amp; Fumio NodaYoshim. (2002). </w:t>
              </w:r>
              <w:r w:rsidRPr="00737639">
                <w:rPr>
                  <w:i/>
                  <w:iCs/>
                </w:rPr>
                <w:t>google patents</w:t>
              </w:r>
              <w:r w:rsidRPr="00737639">
                <w:t>. Retrieved from google patents: https://patents.google.com/patent/US6385606B2/en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Simon Kolb. (2019). </w:t>
              </w:r>
              <w:r w:rsidRPr="00737639">
                <w:rPr>
                  <w:i/>
                  <w:iCs/>
                </w:rPr>
                <w:t>3d-convert.com</w:t>
              </w:r>
              <w:r w:rsidRPr="00737639">
                <w:t>. Retrieved from 3d-convert.com: https://3d-convert.com/</w:t>
              </w:r>
            </w:p>
            <w:p w:rsidR="00737639" w:rsidRPr="00737639" w:rsidRDefault="00737639" w:rsidP="00737639">
              <w:pPr>
                <w:pStyle w:val="Referance"/>
                <w:jc w:val="left"/>
              </w:pPr>
              <w:r w:rsidRPr="00737639">
                <w:t xml:space="preserve">Stan Melax. (2014). </w:t>
              </w:r>
              <w:r w:rsidRPr="00737639">
                <w:rPr>
                  <w:i/>
                  <w:iCs/>
                </w:rPr>
                <w:t>melax</w:t>
              </w:r>
              <w:r w:rsidRPr="00737639">
                <w:t>. Retrieved from melax: http://www.melax.com/polychop</w:t>
              </w:r>
            </w:p>
            <w:p w:rsidR="00737639" w:rsidRDefault="00737639" w:rsidP="00737639">
              <w:pPr>
                <w:pStyle w:val="Referance"/>
                <w:jc w:val="left"/>
              </w:pPr>
              <w:r w:rsidRPr="00737639">
                <w:lastRenderedPageBreak/>
                <w:t xml:space="preserve">Ted Gruber . (2001). </w:t>
              </w:r>
              <w:r w:rsidRPr="00737639">
                <w:rPr>
                  <w:i/>
                  <w:iCs/>
                </w:rPr>
                <w:t>fastgraph</w:t>
              </w:r>
              <w:r w:rsidRPr="00737639">
                <w:t>. Retrieved from fastgraph: http://www.fastgraph.com</w:t>
              </w:r>
            </w:p>
            <w:p w:rsidR="00737639" w:rsidRDefault="00737639" w:rsidP="00737639">
              <w:pPr>
                <w:jc w:val="left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B67AF0" w:rsidRPr="00FB1AB6" w:rsidRDefault="00B67AF0" w:rsidP="00B67AF0">
      <w:pPr>
        <w:rPr>
          <w:cs/>
        </w:rPr>
      </w:pPr>
    </w:p>
    <w:sectPr w:rsidR="00B67AF0" w:rsidRPr="00FB1AB6" w:rsidSect="00C4750B">
      <w:pgSz w:w="12240" w:h="15840"/>
      <w:pgMar w:top="2160" w:right="1440" w:bottom="1440" w:left="2160" w:header="72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2550" w:rsidRDefault="00682550" w:rsidP="00737639">
      <w:r>
        <w:separator/>
      </w:r>
    </w:p>
  </w:endnote>
  <w:endnote w:type="continuationSeparator" w:id="0">
    <w:p w:rsidR="00682550" w:rsidRDefault="00682550" w:rsidP="007376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7997584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95972" w:rsidRDefault="00682550">
        <w:pPr>
          <w:pStyle w:val="Footer"/>
          <w:jc w:val="right"/>
        </w:pPr>
      </w:p>
    </w:sdtContent>
  </w:sdt>
  <w:p w:rsidR="00095972" w:rsidRDefault="000959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2550" w:rsidRDefault="00682550" w:rsidP="00737639">
      <w:r>
        <w:separator/>
      </w:r>
    </w:p>
  </w:footnote>
  <w:footnote w:type="continuationSeparator" w:id="0">
    <w:p w:rsidR="00682550" w:rsidRDefault="00682550" w:rsidP="0073763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21616870"/>
      <w:docPartObj>
        <w:docPartGallery w:val="Page Numbers (Top of Page)"/>
        <w:docPartUnique/>
      </w:docPartObj>
    </w:sdtPr>
    <w:sdtEndPr>
      <w:rPr>
        <w:noProof/>
      </w:rPr>
    </w:sdtEndPr>
    <w:sdtContent>
      <w:p w:rsidR="00095972" w:rsidRDefault="000959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095972" w:rsidRDefault="000959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99734136"/>
      <w:docPartObj>
        <w:docPartGallery w:val="Page Numbers (Top of Page)"/>
        <w:docPartUnique/>
      </w:docPartObj>
    </w:sdtPr>
    <w:sdtEndPr>
      <w:rPr>
        <w:rFonts w:cs="TH Sarabun New"/>
        <w:noProof/>
        <w:szCs w:val="32"/>
      </w:rPr>
    </w:sdtEndPr>
    <w:sdtContent>
      <w:p w:rsidR="00095972" w:rsidRPr="002834D4" w:rsidRDefault="00095972" w:rsidP="00CF015D">
        <w:pPr>
          <w:pStyle w:val="Header"/>
          <w:jc w:val="right"/>
          <w:rPr>
            <w:rFonts w:cs="TH Sarabun New"/>
            <w:szCs w:val="32"/>
          </w:rPr>
        </w:pPr>
        <w:r w:rsidRPr="002834D4">
          <w:rPr>
            <w:rFonts w:cs="TH Sarabun New"/>
            <w:szCs w:val="32"/>
          </w:rPr>
          <w:fldChar w:fldCharType="begin"/>
        </w:r>
        <w:r w:rsidRPr="002834D4">
          <w:rPr>
            <w:rFonts w:cs="TH Sarabun New"/>
            <w:szCs w:val="32"/>
          </w:rPr>
          <w:instrText xml:space="preserve"> PAGE   \* MERGEFORMAT </w:instrText>
        </w:r>
        <w:r w:rsidRPr="002834D4">
          <w:rPr>
            <w:rFonts w:cs="TH Sarabun New"/>
            <w:szCs w:val="32"/>
          </w:rPr>
          <w:fldChar w:fldCharType="separate"/>
        </w:r>
        <w:r w:rsidRPr="002834D4">
          <w:rPr>
            <w:rFonts w:cs="TH Sarabun New"/>
            <w:noProof/>
            <w:szCs w:val="32"/>
          </w:rPr>
          <w:t>2</w:t>
        </w:r>
        <w:r w:rsidRPr="002834D4">
          <w:rPr>
            <w:rFonts w:cs="TH Sarabun New"/>
            <w:noProof/>
            <w:szCs w:val="32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834D4" w:rsidRDefault="002834D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312D38"/>
    <w:multiLevelType w:val="multilevel"/>
    <w:tmpl w:val="87EA9D3E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48680C39"/>
    <w:multiLevelType w:val="hybridMultilevel"/>
    <w:tmpl w:val="01B60196"/>
    <w:lvl w:ilvl="0" w:tplc="75581910">
      <w:start w:val="2011"/>
      <w:numFmt w:val="bullet"/>
      <w:lvlText w:val="-"/>
      <w:lvlJc w:val="left"/>
      <w:pPr>
        <w:ind w:left="720" w:hanging="360"/>
      </w:pPr>
      <w:rPr>
        <w:rFonts w:ascii="TH Sarabun New" w:eastAsia="Times New Roman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55015"/>
    <w:multiLevelType w:val="multilevel"/>
    <w:tmpl w:val="7D2A5B5C"/>
    <w:lvl w:ilvl="0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657F1168"/>
    <w:multiLevelType w:val="multilevel"/>
    <w:tmpl w:val="08DE8F0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3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4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8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056" w:hanging="1800"/>
      </w:pPr>
      <w:rPr>
        <w:rFonts w:hint="default"/>
      </w:rPr>
    </w:lvl>
  </w:abstractNum>
  <w:abstractNum w:abstractNumId="4" w15:restartNumberingAfterBreak="0">
    <w:nsid w:val="65930F97"/>
    <w:multiLevelType w:val="multilevel"/>
    <w:tmpl w:val="85EC1F5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EFE5191"/>
    <w:multiLevelType w:val="multilevel"/>
    <w:tmpl w:val="7FC8AEF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 w:val="0"/>
        <w:bCs w:val="0"/>
        <w:sz w:val="32"/>
        <w:szCs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komsan nipharat">
    <w15:presenceInfo w15:providerId="AD" w15:userId="S-1-5-21-2130219594-3302514828-2414436418-10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8D7"/>
    <w:rsid w:val="00043E4C"/>
    <w:rsid w:val="00095972"/>
    <w:rsid w:val="000C5529"/>
    <w:rsid w:val="00104F30"/>
    <w:rsid w:val="00182E7D"/>
    <w:rsid w:val="001F18FF"/>
    <w:rsid w:val="002153BD"/>
    <w:rsid w:val="002834D4"/>
    <w:rsid w:val="002D6343"/>
    <w:rsid w:val="00362EAB"/>
    <w:rsid w:val="00382B94"/>
    <w:rsid w:val="003853D2"/>
    <w:rsid w:val="003B2449"/>
    <w:rsid w:val="003B5071"/>
    <w:rsid w:val="003C0D71"/>
    <w:rsid w:val="003D68C4"/>
    <w:rsid w:val="004169C7"/>
    <w:rsid w:val="004858C7"/>
    <w:rsid w:val="0048737D"/>
    <w:rsid w:val="004966C0"/>
    <w:rsid w:val="004D2B44"/>
    <w:rsid w:val="00507197"/>
    <w:rsid w:val="005D73C2"/>
    <w:rsid w:val="00633D2E"/>
    <w:rsid w:val="00637545"/>
    <w:rsid w:val="006420B7"/>
    <w:rsid w:val="00646B3F"/>
    <w:rsid w:val="00651649"/>
    <w:rsid w:val="00682550"/>
    <w:rsid w:val="006B5857"/>
    <w:rsid w:val="006D7F89"/>
    <w:rsid w:val="00711784"/>
    <w:rsid w:val="00724BB1"/>
    <w:rsid w:val="00737639"/>
    <w:rsid w:val="0081249E"/>
    <w:rsid w:val="008C24B8"/>
    <w:rsid w:val="008C50A9"/>
    <w:rsid w:val="008D6EBF"/>
    <w:rsid w:val="00A24901"/>
    <w:rsid w:val="00AA2D16"/>
    <w:rsid w:val="00B05DCF"/>
    <w:rsid w:val="00B4582B"/>
    <w:rsid w:val="00B474F0"/>
    <w:rsid w:val="00B616A8"/>
    <w:rsid w:val="00B67AF0"/>
    <w:rsid w:val="00BA14D0"/>
    <w:rsid w:val="00C4750B"/>
    <w:rsid w:val="00C6200C"/>
    <w:rsid w:val="00CD7DEE"/>
    <w:rsid w:val="00CF015D"/>
    <w:rsid w:val="00CF4E7C"/>
    <w:rsid w:val="00D85FED"/>
    <w:rsid w:val="00DB48D7"/>
    <w:rsid w:val="00E4466A"/>
    <w:rsid w:val="00E66E3E"/>
    <w:rsid w:val="00E841AA"/>
    <w:rsid w:val="00E86DBE"/>
    <w:rsid w:val="00F33DDC"/>
    <w:rsid w:val="00FB1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436766"/>
  <w15:chartTrackingRefBased/>
  <w15:docId w15:val="{591D2C38-8DCE-4E2F-95A5-3B3E5172A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B5071"/>
    <w:pPr>
      <w:tabs>
        <w:tab w:val="left" w:pos="1526"/>
      </w:tabs>
      <w:spacing w:after="0" w:line="240" w:lineRule="auto"/>
      <w:ind w:firstLine="907"/>
      <w:jc w:val="thaiDistribute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4750B"/>
    <w:pPr>
      <w:numPr>
        <w:numId w:val="5"/>
      </w:numPr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750B"/>
    <w:pPr>
      <w:keepNext/>
      <w:numPr>
        <w:ilvl w:val="1"/>
        <w:numId w:val="5"/>
      </w:numPr>
      <w:tabs>
        <w:tab w:val="left" w:pos="547"/>
      </w:tabs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82B94"/>
    <w:pPr>
      <w:keepNext/>
      <w:numPr>
        <w:ilvl w:val="2"/>
        <w:numId w:val="5"/>
      </w:numPr>
      <w:ind w:firstLine="907"/>
      <w:outlineLvl w:val="2"/>
    </w:pPr>
    <w:rPr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33D2E"/>
    <w:pPr>
      <w:keepNext/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0A9"/>
    <w:pPr>
      <w:keepNext/>
      <w:keepLines/>
      <w:numPr>
        <w:ilvl w:val="4"/>
        <w:numId w:val="5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C50A9"/>
    <w:pPr>
      <w:keepNext/>
      <w:keepLines/>
      <w:numPr>
        <w:ilvl w:val="5"/>
        <w:numId w:val="5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C50A9"/>
    <w:pPr>
      <w:keepNext/>
      <w:keepLines/>
      <w:numPr>
        <w:ilvl w:val="6"/>
        <w:numId w:val="5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C50A9"/>
    <w:pPr>
      <w:keepNext/>
      <w:keepLines/>
      <w:numPr>
        <w:ilvl w:val="7"/>
        <w:numId w:val="5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C50A9"/>
    <w:pPr>
      <w:keepNext/>
      <w:keepLines/>
      <w:numPr>
        <w:ilvl w:val="8"/>
        <w:numId w:val="5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48D7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48D7"/>
    <w:rPr>
      <w:rFonts w:ascii="Segoe UI" w:hAnsi="Segoe UI" w:cs="Angsana New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C4750B"/>
    <w:rPr>
      <w:rFonts w:ascii="TH Sarabun New" w:hAnsi="TH Sarabun New" w:cs="TH Sarabun New"/>
      <w:b/>
      <w:bCs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1F18FF"/>
    <w:pPr>
      <w:keepNext/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AA2D16"/>
    <w:pPr>
      <w:tabs>
        <w:tab w:val="clear" w:pos="1526"/>
        <w:tab w:val="right" w:leader="dot" w:pos="8640"/>
      </w:tabs>
      <w:ind w:firstLine="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1F18F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4750B"/>
    <w:rPr>
      <w:rFonts w:ascii="TH Sarabun New" w:hAnsi="TH Sarabun New" w:cs="TH Sarabun New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E4466A"/>
    <w:pPr>
      <w:spacing w:after="200" w:line="276" w:lineRule="auto"/>
      <w:ind w:left="720" w:firstLine="0"/>
      <w:contextualSpacing/>
      <w:jc w:val="left"/>
    </w:pPr>
    <w:rPr>
      <w:rFonts w:asciiTheme="minorHAnsi" w:hAnsiTheme="minorHAnsi" w:cstheme="minorBidi"/>
      <w:sz w:val="22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382B94"/>
    <w:rPr>
      <w:rFonts w:ascii="TH Sarabun New" w:hAnsi="TH Sarabun New" w:cs="TH Sarabun New"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633D2E"/>
    <w:rPr>
      <w:rFonts w:ascii="TH Sarabun New" w:hAnsi="TH Sarabun New" w:cs="TH Sarabun New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0A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C50A9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C50A9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C50A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C50A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3D68C4"/>
    <w:pPr>
      <w:ind w:firstLine="0"/>
      <w:jc w:val="center"/>
    </w:pPr>
  </w:style>
  <w:style w:type="character" w:styleId="UnresolvedMention">
    <w:name w:val="Unresolved Mention"/>
    <w:basedOn w:val="DefaultParagraphFont"/>
    <w:uiPriority w:val="99"/>
    <w:semiHidden/>
    <w:unhideWhenUsed/>
    <w:rsid w:val="003B5071"/>
    <w:rPr>
      <w:color w:val="605E5C"/>
      <w:shd w:val="clear" w:color="auto" w:fill="E1DFDD"/>
    </w:rPr>
  </w:style>
  <w:style w:type="table" w:styleId="TableGrid">
    <w:name w:val="Table Grid"/>
    <w:basedOn w:val="TableNormal"/>
    <w:uiPriority w:val="59"/>
    <w:rsid w:val="00B67A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basedOn w:val="Normal"/>
    <w:uiPriority w:val="1"/>
    <w:qFormat/>
    <w:rsid w:val="00B67AF0"/>
    <w:pPr>
      <w:ind w:firstLine="0"/>
      <w:jc w:val="left"/>
    </w:pPr>
  </w:style>
  <w:style w:type="character" w:customStyle="1" w:styleId="5yl5">
    <w:name w:val="_5yl5"/>
    <w:basedOn w:val="DefaultParagraphFont"/>
    <w:rsid w:val="00FB1AB6"/>
  </w:style>
  <w:style w:type="character" w:styleId="BookTitle">
    <w:name w:val="Book Title"/>
    <w:uiPriority w:val="33"/>
    <w:qFormat/>
    <w:rsid w:val="00AA2D16"/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AA2D16"/>
    <w:pPr>
      <w:tabs>
        <w:tab w:val="clear" w:pos="1526"/>
        <w:tab w:val="right" w:leader="dot" w:pos="8640"/>
      </w:tabs>
      <w:ind w:firstLine="720"/>
    </w:pPr>
  </w:style>
  <w:style w:type="paragraph" w:styleId="TOC3">
    <w:name w:val="toc 3"/>
    <w:basedOn w:val="Normal"/>
    <w:next w:val="Normal"/>
    <w:autoRedefine/>
    <w:uiPriority w:val="39"/>
    <w:unhideWhenUsed/>
    <w:rsid w:val="00AA2D16"/>
    <w:pPr>
      <w:tabs>
        <w:tab w:val="clear" w:pos="1526"/>
      </w:tabs>
      <w:spacing w:after="100"/>
      <w:ind w:left="640"/>
    </w:pPr>
    <w:rPr>
      <w:rFonts w:cs="Angsana New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AA2D16"/>
    <w:pPr>
      <w:tabs>
        <w:tab w:val="clear" w:pos="1526"/>
      </w:tabs>
      <w:ind w:firstLine="0"/>
    </w:pPr>
  </w:style>
  <w:style w:type="paragraph" w:styleId="Bibliography">
    <w:name w:val="Bibliography"/>
    <w:basedOn w:val="Normal"/>
    <w:next w:val="Normal"/>
    <w:link w:val="BibliographyChar"/>
    <w:uiPriority w:val="37"/>
    <w:unhideWhenUsed/>
    <w:rsid w:val="00737639"/>
    <w:rPr>
      <w:rFonts w:cs="Angsana New"/>
      <w:szCs w:val="40"/>
    </w:rPr>
  </w:style>
  <w:style w:type="paragraph" w:customStyle="1" w:styleId="Referance">
    <w:name w:val="Referance"/>
    <w:basedOn w:val="Bibliography"/>
    <w:link w:val="ReferanceChar"/>
    <w:qFormat/>
    <w:rsid w:val="00737639"/>
    <w:pPr>
      <w:ind w:left="720" w:hanging="720"/>
    </w:pPr>
    <w:rPr>
      <w:rFonts w:cs="TH Sarabun New"/>
      <w:noProof/>
      <w:szCs w:val="32"/>
    </w:rPr>
  </w:style>
  <w:style w:type="paragraph" w:styleId="Header">
    <w:name w:val="header"/>
    <w:basedOn w:val="Normal"/>
    <w:link w:val="HeaderChar"/>
    <w:uiPriority w:val="99"/>
    <w:unhideWhenUsed/>
    <w:rsid w:val="00737639"/>
    <w:pPr>
      <w:tabs>
        <w:tab w:val="clear" w:pos="1526"/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BibliographyChar">
    <w:name w:val="Bibliography Char"/>
    <w:basedOn w:val="DefaultParagraphFont"/>
    <w:link w:val="Bibliography"/>
    <w:uiPriority w:val="37"/>
    <w:rsid w:val="00737639"/>
    <w:rPr>
      <w:rFonts w:ascii="TH Sarabun New" w:hAnsi="TH Sarabun New" w:cs="Angsana New"/>
      <w:sz w:val="32"/>
      <w:szCs w:val="40"/>
    </w:rPr>
  </w:style>
  <w:style w:type="character" w:customStyle="1" w:styleId="ReferanceChar">
    <w:name w:val="Referance Char"/>
    <w:basedOn w:val="BibliographyChar"/>
    <w:link w:val="Referance"/>
    <w:rsid w:val="00737639"/>
    <w:rPr>
      <w:rFonts w:ascii="TH Sarabun New" w:hAnsi="TH Sarabun New" w:cs="TH Sarabun New"/>
      <w:noProof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rsid w:val="00737639"/>
    <w:rPr>
      <w:rFonts w:ascii="TH Sarabun New" w:hAnsi="TH Sarabun New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737639"/>
    <w:pPr>
      <w:tabs>
        <w:tab w:val="clear" w:pos="1526"/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737639"/>
    <w:rPr>
      <w:rFonts w:ascii="TH Sarabun New" w:hAnsi="TH Sarabun New" w:cs="Angsana New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5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2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9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5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77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4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5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54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5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4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4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87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1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22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0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6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microsoft.com/office/2007/relationships/hdphoto" Target="media/hdphoto1.wdp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microsoft.com/office/2011/relationships/people" Target="peop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gif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Ant11</b:Tag>
    <b:SourceType>InternetSite</b:SourceType>
    <b:Guid>{0506EA77-A458-4471-8898-485A0027D670}</b:Guid>
    <b:Title>motobit</b:Title>
    <b:InternetSiteTitle>motobit</b:InternetSiteTitle>
    <b:Year>2011</b:Year>
    <b:URL>https://www.motobit.com/help/scptutl/pa98.htm</b:URL>
    <b:Author>
      <b:Author>
        <b:NameList>
          <b:Person>
            <b:First>Antonin Foller</b:First>
          </b:Person>
        </b:NameList>
      </b:Author>
    </b:Author>
    <b:RefOrder>2</b:RefOrder>
  </b:Source>
  <b:Source>
    <b:Tag>Nat18</b:Tag>
    <b:SourceType>InternetSite</b:SourceType>
    <b:Guid>{4E73C805-F366-4351-A607-D11222054745}</b:Guid>
    <b:LCID>th-TH</b:LCID>
    <b:Author>
      <b:Author>
        <b:NameList>
          <b:Person>
            <b:First>Nattawat Lohanumcharoen</b:First>
          </b:Person>
        </b:NameList>
      </b:Author>
    </b:Author>
    <b:Title>siam reprap</b:Title>
    <b:InternetSiteTitle>siam reprap</b:InternetSiteTitle>
    <b:Year>2018</b:Year>
    <b:URL>https://support.siamreprap.com/</b:URL>
    <b:RefOrder>1</b:RefOrder>
  </b:Source>
  <b:Source>
    <b:Tag>Shi02</b:Tag>
    <b:SourceType>InternetSite</b:SourceType>
    <b:Guid>{2F8979E8-F160-4D7F-A1EC-A99CFC89A2BF}</b:Guid>
    <b:Title>google patents</b:Title>
    <b:InternetSiteTitle>google patents</b:InternetSiteTitle>
    <b:Year>2002</b:Year>
    <b:URL>https://patents.google.com/patent/US6385606B2/en</b:URL>
    <b:Author>
      <b:Author>
        <b:NameList>
          <b:Person>
            <b:First>Shigekazu InoharaToyohiko</b:First>
          </b:Person>
          <b:Person>
            <b:First>Toyohiko Kagimasa</b:First>
          </b:Person>
          <b:Person>
            <b:First>Fumio NodaYoshim</b:First>
          </b:Person>
        </b:NameList>
      </b:Author>
    </b:Author>
    <b:RefOrder>3</b:RefOrder>
  </b:Source>
  <b:Source>
    <b:Tag>Lin19</b:Tag>
    <b:SourceType>InternetSite</b:SourceType>
    <b:Guid>{DB1B994F-022D-4EA9-ACFD-CC746BD11221}</b:Guid>
    <b:Title>autodesk</b:Title>
    <b:InternetSiteTitle>autodesk</b:InternetSiteTitle>
    <b:Year>2019</b:Year>
    <b:URL>https://knowledge.autodesk.com/</b:URL>
    <b:Author>
      <b:Author>
        <b:NameList>
          <b:Person>
            <b:First>Linus Torvalds</b:First>
          </b:Person>
        </b:NameList>
      </b:Author>
    </b:Author>
    <b:RefOrder>4</b:RefOrder>
  </b:Source>
  <b:Source>
    <b:Tag>Ted01</b:Tag>
    <b:SourceType>InternetSite</b:SourceType>
    <b:Guid>{31D0AD4D-1B03-4F76-B51B-30E2DBA1586F}</b:Guid>
    <b:Title>shmoop</b:Title>
    <b:InternetSiteTitle>shmoop</b:InternetSiteTitle>
    <b:Year>2001</b:Year>
    <b:URL>https://www.shmoop.com/basic-geometry/three-d-prisms-cylinders-cones-spheres.html</b:URL>
    <b:Author>
      <b:Author>
        <b:NameList>
          <b:Person>
            <b:First>Andy Rahden</b:First>
          </b:Person>
        </b:NameList>
      </b:Author>
    </b:Author>
    <b:RefOrder>5</b:RefOrder>
  </b:Source>
  <b:Source>
    <b:Tag>Ted011</b:Tag>
    <b:SourceType>InternetSite</b:SourceType>
    <b:Guid>{77E6799A-E8AE-4AAC-B576-830C6FFE504C}</b:Guid>
    <b:Title>fastgraph</b:Title>
    <b:InternetSiteTitle>fastgraph</b:InternetSiteTitle>
    <b:Year>2001</b:Year>
    <b:URL>http://www.fastgraph.com</b:URL>
    <b:Author>
      <b:Author>
        <b:NameList>
          <b:Person>
            <b:First>Ted Gruber </b:First>
          </b:Person>
        </b:NameList>
      </b:Author>
    </b:Author>
    <b:RefOrder>6</b:RefOrder>
  </b:Source>
  <b:Source>
    <b:Tag>Lin191</b:Tag>
    <b:SourceType>InternetSite</b:SourceType>
    <b:Guid>{2876CA90-5123-4A3F-8427-6A83CD52338F}</b:Guid>
    <b:Title>tizen developers</b:Title>
    <b:InternetSiteTitle>tizen developers</b:InternetSiteTitle>
    <b:Year>2019</b:Year>
    <b:URL>https://developer.tizen.org/</b:URL>
    <b:Author>
      <b:Author>
        <b:NameList>
          <b:Person>
            <b:First>Linus Torvalds</b:First>
          </b:Person>
        </b:NameList>
      </b:Author>
    </b:Author>
    <b:RefOrder>7</b:RefOrder>
  </b:Source>
  <b:Source>
    <b:Tag>Bre18</b:Tag>
    <b:SourceType>InternetSite</b:SourceType>
    <b:Guid>{455AA821-44DC-4AEE-BC2F-615C267C2F3C}</b:Guid>
    <b:Title>infoworld</b:Title>
    <b:InternetSiteTitle>infoworld</b:InternetSiteTitle>
    <b:Year>2018</b:Year>
    <b:URL>https://www.infoworld.com</b:URL>
    <b:Author>
      <b:Author>
        <b:NameList>
          <b:Person>
            <b:First>Brendan Eich</b:First>
          </b:Person>
        </b:NameList>
      </b:Author>
    </b:Author>
    <b:RefOrder>8</b:RefOrder>
  </b:Source>
  <b:Source>
    <b:Tag>Moh06</b:Tag>
    <b:SourceType>InternetSite</b:SourceType>
    <b:Guid>{67F9C78C-2788-4DCB-850D-F0ED230056B3}</b:Guid>
    <b:Year>2006</b:Year>
    <b:Author>
      <b:Author>
        <b:NameList>
          <b:Person>
            <b:First>Mohtashim AMU alumni</b:First>
          </b:Person>
        </b:NameList>
      </b:Author>
    </b:Author>
    <b:Title>tutorialspoint</b:Title>
    <b:InternetSiteTitle>tutorialspoint</b:InternetSiteTitle>
    <b:URL>https://www.tutorialspoint.com</b:URL>
    <b:RefOrder>9</b:RefOrder>
  </b:Source>
  <b:Source>
    <b:Tag>Lux14</b:Tag>
    <b:SourceType>InternetSite</b:SourceType>
    <b:Guid>{59F2C183-3EE0-4FB1-956A-111016E2BDE7}</b:Guid>
    <b:Title>aj.luxsana classroom</b:Title>
    <b:InternetSiteTitle>aj.luxsana classroom</b:InternetSiteTitle>
    <b:Year>2014</b:Year>
    <b:URL>https://sites.google.com/site/luxsanavathin</b:URL>
    <b:Author>
      <b:Author>
        <b:NameList>
          <b:Person>
            <b:First>Luxsana Vathin</b:First>
          </b:Person>
        </b:NameList>
      </b:Author>
    </b:Author>
    <b:RefOrder>10</b:RefOrder>
  </b:Source>
  <b:Source>
    <b:Tag>Ale11</b:Tag>
    <b:SourceType>InternetSite</b:SourceType>
    <b:Guid>{B0DD765F-6E04-4049-BCF4-47042274F722}</b:Guid>
    <b:Title>greentoken</b:Title>
    <b:InternetSiteTitle>greentoken</b:InternetSiteTitle>
    <b:Year>2011</b:Year>
    <b:URL>http://www.greentoken.de/onlineconv/</b:URL>
    <b:Author>
      <b:Author>
        <b:NameList>
          <b:Person>
            <b:First>Alexander Gessler </b:First>
          </b:Person>
        </b:NameList>
      </b:Author>
    </b:Author>
    <b:RefOrder>11</b:RefOrder>
  </b:Source>
  <b:Source>
    <b:Tag>Cri14</b:Tag>
    <b:SourceType>InternetSite</b:SourceType>
    <b:Guid>{B27E3DE2-39D1-456D-A9FE-D6F14EBE7E64}</b:Guid>
    <b:Year>2014</b:Year>
    <b:Author>
      <b:Author>
        <b:NameList>
          <b:Person>
            <b:First>Cristian Cibils</b:First>
          </b:Person>
        </b:NameList>
      </b:Author>
    </b:Author>
    <b:Title>online 3d model converter and viewer</b:Title>
    <b:InternetSiteTitle>online 3d model converter and viewer</b:InternetSiteTitle>
    <b:URL>http://www.cagatayyapici.com/</b:URL>
    <b:RefOrder>12</b:RefOrder>
  </b:Source>
  <b:Source>
    <b:Tag>Sta</b:Tag>
    <b:SourceType>InternetSite</b:SourceType>
    <b:Guid>{F78C732F-4B89-4C74-A24C-A023614A0F25}</b:Guid>
    <b:Title>melax</b:Title>
    <b:InternetSiteTitle>melax</b:InternetSiteTitle>
    <b:Author>
      <b:Author>
        <b:NameList>
          <b:Person>
            <b:First>Stan Melax</b:First>
          </b:Person>
        </b:NameList>
      </b:Author>
    </b:Author>
    <b:Year>2014</b:Year>
    <b:URL>http://www.melax.com/polychop</b:URL>
    <b:RefOrder>13</b:RefOrder>
  </b:Source>
  <b:Source>
    <b:Tag>Sim19</b:Tag>
    <b:SourceType>InternetSite</b:SourceType>
    <b:Guid>{9FE887DC-6EF6-4931-956B-4EC81F11684B}</b:Guid>
    <b:Title>3d-convert.com</b:Title>
    <b:InternetSiteTitle>3d-convert.com</b:InternetSiteTitle>
    <b:Year>2019</b:Year>
    <b:URL>https://3d-convert.com/</b:URL>
    <b:Author>
      <b:Author>
        <b:NameList>
          <b:Person>
            <b:First>Simon Kolb</b:First>
          </b:Person>
        </b:NameList>
      </b:Author>
    </b:Author>
    <b:RefOrder>14</b:RefOrder>
  </b:Source>
  <b:Source>
    <b:Tag>all</b:Tag>
    <b:SourceType>InternetSite</b:SourceType>
    <b:Guid>{AFC6C5D4-AC52-49F9-86ED-B1D66707BDFE}</b:Guid>
    <b:Title>craftcloud</b:Title>
    <b:InternetSiteTitle>craftcloud</b:InternetSiteTitle>
    <b:URL>https://all3dp.com/3d-file-format-3d-files-3d-printer-3d-cad-vrml-stl-obj/</b:URL>
    <b:Year>2018</b:Year>
    <b:Author>
      <b:Author>
        <b:NameList>
          <b:Person>
            <b:First>Mathias Plica</b:First>
          </b:Person>
        </b:NameList>
      </b:Author>
    </b:Author>
    <b:RefOrder>15</b:RefOrder>
  </b:Source>
</b:Sources>
</file>

<file path=customXml/itemProps1.xml><?xml version="1.0" encoding="utf-8"?>
<ds:datastoreItem xmlns:ds="http://schemas.openxmlformats.org/officeDocument/2006/customXml" ds:itemID="{B2D72065-045C-49D9-9E76-32E74EF4F9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34</Pages>
  <Words>4825</Words>
  <Characters>27508</Characters>
  <Application>Microsoft Office Word</Application>
  <DocSecurity>0</DocSecurity>
  <Lines>229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▂ ▃ ▅ ▆ █  K o m K o m █ ▆ ▅ ▃ ▂</dc:creator>
  <cp:keywords/>
  <dc:description/>
  <cp:lastModifiedBy>komsan nipharat</cp:lastModifiedBy>
  <cp:revision>39</cp:revision>
  <dcterms:created xsi:type="dcterms:W3CDTF">2019-11-22T23:27:00Z</dcterms:created>
  <dcterms:modified xsi:type="dcterms:W3CDTF">2019-11-29T08:43:00Z</dcterms:modified>
</cp:coreProperties>
</file>