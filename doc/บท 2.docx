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096AC1" w14:textId="64333ABE" w:rsidR="00DE0039" w:rsidRPr="002469AC" w:rsidRDefault="00A41FA4" w:rsidP="009C78E2">
      <w:pPr>
        <w:pStyle w:val="Heading1"/>
        <w:rPr>
          <w:rFonts w:ascii="TH Sarabun New" w:hAnsi="TH Sarabun New" w:cs="TH Sarabun New"/>
        </w:rPr>
      </w:pPr>
      <w:bookmarkStart w:id="0" w:name="_Toc8888888"/>
      <w:r w:rsidRPr="002469AC">
        <w:rPr>
          <w:rFonts w:ascii="TH Sarabun New" w:hAnsi="TH Sarabun New" w:cs="TH Sarabun New"/>
          <w:cs/>
        </w:rPr>
        <w:t>บทที่ 2</w:t>
      </w:r>
      <w:r w:rsidR="00BB1A17" w:rsidRPr="002469AC">
        <w:rPr>
          <w:rFonts w:ascii="TH Sarabun New" w:hAnsi="TH Sarabun New" w:cs="TH Sarabun New"/>
        </w:rPr>
        <w:br/>
      </w:r>
      <w:r w:rsidRPr="002469AC">
        <w:rPr>
          <w:rFonts w:ascii="TH Sarabun New" w:hAnsi="TH Sarabun New" w:cs="TH Sarabun New"/>
          <w:cs/>
        </w:rPr>
        <w:t>เอกสารและงานวิจัยที่เกี่ยวข้อง</w:t>
      </w:r>
      <w:bookmarkEnd w:id="0"/>
    </w:p>
    <w:p w14:paraId="0C514675" w14:textId="790B535C" w:rsidR="00BB1A17" w:rsidRDefault="00BB1A17" w:rsidP="000E731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ในการศึกษาวิจัยข้อมูลรายละเอียดและองค์ประกอบ</w:t>
      </w:r>
      <w:r w:rsidR="00380EF1">
        <w:rPr>
          <w:rFonts w:ascii="TH Sarabun New" w:hAnsi="TH Sarabun New" w:cs="TH Sarabun New" w:hint="cs"/>
          <w:sz w:val="32"/>
          <w:szCs w:val="32"/>
          <w:cs/>
        </w:rPr>
        <w:t>การสร้าง</w:t>
      </w:r>
      <w:r w:rsidR="00380EF1" w:rsidRPr="009C2241">
        <w:rPr>
          <w:rFonts w:ascii="TH SarabunPSK" w:hAnsi="TH SarabunPSK" w:cs="TH SarabunPSK"/>
          <w:sz w:val="32"/>
          <w:szCs w:val="32"/>
          <w:cs/>
        </w:rPr>
        <w:t>เว็บไซต์แสดงภาพตัวอย่างและแปลงไฟล์สามมิติ</w:t>
      </w:r>
      <w:r w:rsidR="00380EF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380EF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469AC">
        <w:rPr>
          <w:rFonts w:ascii="TH Sarabun New" w:hAnsi="TH Sarabun New" w:cs="TH Sarabun New"/>
          <w:sz w:val="32"/>
          <w:szCs w:val="32"/>
          <w:cs/>
        </w:rPr>
        <w:t>ผู้จัดทำโครงงานได้ทำการทบทวนแนวคิด ทฤษฎี เอกสาร และงานวิจัยที่เกี่ยวข้อง ดังนี้</w:t>
      </w:r>
    </w:p>
    <w:p w14:paraId="4289D952" w14:textId="77777777" w:rsidR="002D2461" w:rsidRPr="000E7314" w:rsidRDefault="002D2461" w:rsidP="000E7314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508AFE7" w14:textId="60271E31" w:rsidR="00BB1A17" w:rsidRPr="002469AC" w:rsidRDefault="00BB1A17" w:rsidP="009C78E2">
      <w:pPr>
        <w:pStyle w:val="Heading2"/>
        <w:rPr>
          <w:rFonts w:ascii="TH Sarabun New" w:hAnsi="TH Sarabun New" w:cs="TH Sarabun New"/>
        </w:rPr>
      </w:pPr>
      <w:bookmarkStart w:id="1" w:name="_Toc8888889"/>
      <w:r w:rsidRPr="002469AC">
        <w:rPr>
          <w:rFonts w:ascii="TH Sarabun New" w:hAnsi="TH Sarabun New" w:cs="TH Sarabun New"/>
        </w:rPr>
        <w:t xml:space="preserve">2.1 </w:t>
      </w:r>
      <w:r w:rsidRPr="002469AC">
        <w:rPr>
          <w:rFonts w:ascii="TH Sarabun New" w:hAnsi="TH Sarabun New" w:cs="TH Sarabun New"/>
          <w:cs/>
        </w:rPr>
        <w:t>ทฤษฏีที่เกี่ยวข้อง</w:t>
      </w:r>
      <w:bookmarkEnd w:id="1"/>
    </w:p>
    <w:p w14:paraId="15F0715C" w14:textId="1F0AB009" w:rsidR="000306F0" w:rsidRDefault="00BB1A17" w:rsidP="000306F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ab/>
      </w:r>
      <w:bookmarkStart w:id="2" w:name="_Toc8888890"/>
      <w:r w:rsidR="00DE0039" w:rsidRPr="002469AC">
        <w:rPr>
          <w:rFonts w:ascii="TH Sarabun New" w:hAnsi="TH Sarabun New" w:cs="TH Sarabun New"/>
          <w:cs/>
        </w:rPr>
        <w:t>2.</w:t>
      </w:r>
      <w:r w:rsidRPr="002469AC">
        <w:rPr>
          <w:rFonts w:ascii="TH Sarabun New" w:hAnsi="TH Sarabun New" w:cs="TH Sarabun New"/>
        </w:rPr>
        <w:t>1.1</w:t>
      </w:r>
      <w:r w:rsidR="00DE0039" w:rsidRPr="002469AC">
        <w:rPr>
          <w:rFonts w:ascii="TH Sarabun New" w:hAnsi="TH Sarabun New" w:cs="TH Sarabun New"/>
          <w:cs/>
        </w:rPr>
        <w:t xml:space="preserve"> </w:t>
      </w:r>
      <w:r w:rsidR="000306F0" w:rsidRPr="000306F0">
        <w:rPr>
          <w:rFonts w:ascii="TH Sarabun New" w:hAnsi="TH Sarabun New" w:cs="TH Sarabun New"/>
        </w:rPr>
        <w:t>File Format Conversion Method</w:t>
      </w:r>
      <w:bookmarkEnd w:id="2"/>
    </w:p>
    <w:p w14:paraId="694E1F59" w14:textId="51105C90" w:rsidR="00A433B2" w:rsidRPr="00B86FA8" w:rsidRDefault="000306F0" w:rsidP="000E7314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cs/>
        </w:rPr>
        <w:tab/>
      </w:r>
      <w:r w:rsidRPr="000306F0">
        <w:rPr>
          <w:rFonts w:ascii="TH Sarabun New" w:hAnsi="TH Sarabun New" w:cs="TH Sarabun New"/>
          <w:sz w:val="32"/>
          <w:szCs w:val="32"/>
          <w:cs/>
        </w:rPr>
        <w:t>ในการดำเนินการแปลงรูปแบบระหว่างรูปแบบของไฟล์ส่วนใหญ่ที่ไม่มีการทำงานของผู้ใช้ระบบ</w:t>
      </w:r>
      <w:r>
        <w:rPr>
          <w:rFonts w:ascii="TH Sarabun New" w:hAnsi="TH Sarabun New" w:cs="TH Sarabun New" w:hint="cs"/>
          <w:sz w:val="32"/>
          <w:szCs w:val="32"/>
          <w:cs/>
        </w:rPr>
        <w:t>แปลง</w:t>
      </w:r>
      <w:r w:rsidRPr="000306F0">
        <w:rPr>
          <w:rFonts w:ascii="TH Sarabun New" w:hAnsi="TH Sarabun New" w:cs="TH Sarabun New"/>
          <w:sz w:val="32"/>
          <w:szCs w:val="32"/>
          <w:cs/>
        </w:rPr>
        <w:t>ไฟล์จะจัดเก็บ</w:t>
      </w:r>
      <w:r>
        <w:rPr>
          <w:rFonts w:ascii="TH Sarabun New" w:hAnsi="TH Sarabun New" w:cs="TH Sarabun New" w:hint="cs"/>
          <w:sz w:val="32"/>
          <w:szCs w:val="32"/>
          <w:cs/>
        </w:rPr>
        <w:t>และหา</w:t>
      </w:r>
      <w:r w:rsidRPr="000306F0">
        <w:rPr>
          <w:rFonts w:ascii="TH Sarabun New" w:hAnsi="TH Sarabun New" w:cs="TH Sarabun New"/>
          <w:sz w:val="32"/>
          <w:szCs w:val="32"/>
          <w:cs/>
        </w:rPr>
        <w:t>ความสัมพันธ์ระหว่างไฟล์</w:t>
      </w:r>
      <w:r>
        <w:rPr>
          <w:rFonts w:ascii="TH Sarabun New" w:hAnsi="TH Sarabun New" w:cs="TH Sarabun New" w:hint="cs"/>
          <w:sz w:val="32"/>
          <w:szCs w:val="32"/>
          <w:cs/>
        </w:rPr>
        <w:t>ต้นทางที่ต้องการ</w:t>
      </w:r>
      <w:r w:rsidRPr="000306F0">
        <w:rPr>
          <w:rFonts w:ascii="TH Sarabun New" w:hAnsi="TH Sarabun New" w:cs="TH Sarabun New"/>
          <w:sz w:val="32"/>
          <w:szCs w:val="32"/>
          <w:cs/>
        </w:rPr>
        <w:t>แปลงและไฟล์ปลายทางของการแปลง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306F0">
        <w:rPr>
          <w:rFonts w:ascii="TH Sarabun New" w:hAnsi="TH Sarabun New" w:cs="TH Sarabun New"/>
          <w:sz w:val="32"/>
          <w:szCs w:val="32"/>
          <w:cs/>
        </w:rPr>
        <w:t>กระบวนการแปลงรูปแบบจะถูกดำเนินการ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โดยมีตัวกลางในการช่วยแปลง อาจจะถูกกระทำขึ้นโดยโปรแกรมหรือ </w:t>
      </w:r>
      <w:r>
        <w:rPr>
          <w:rFonts w:ascii="TH Sarabun New" w:hAnsi="TH Sarabun New" w:cs="TH Sarabun New"/>
          <w:sz w:val="32"/>
          <w:szCs w:val="32"/>
        </w:rPr>
        <w:t>API</w:t>
      </w:r>
      <w:r w:rsidRPr="000306F0">
        <w:rPr>
          <w:rFonts w:ascii="TH Sarabun New" w:hAnsi="TH Sarabun New" w:cs="TH Sarabun New"/>
          <w:sz w:val="32"/>
          <w:szCs w:val="32"/>
          <w:cs/>
        </w:rPr>
        <w:t xml:space="preserve"> (</w:t>
      </w:r>
      <w:r>
        <w:rPr>
          <w:rFonts w:ascii="TH Sarabun New" w:hAnsi="TH Sarabun New" w:cs="TH Sarabun New" w:hint="cs"/>
          <w:sz w:val="32"/>
          <w:szCs w:val="32"/>
          <w:cs/>
        </w:rPr>
        <w:t>อาจมี</w:t>
      </w:r>
      <w:r w:rsidRPr="000306F0">
        <w:rPr>
          <w:rFonts w:ascii="TH Sarabun New" w:hAnsi="TH Sarabun New" w:cs="TH Sarabun New"/>
          <w:sz w:val="32"/>
          <w:szCs w:val="32"/>
          <w:cs/>
        </w:rPr>
        <w:t>ขั้นตอนเดียวหรือหลายขั้นตอน) ระหว่าง</w:t>
      </w:r>
      <w:r>
        <w:rPr>
          <w:rFonts w:ascii="TH Sarabun New" w:hAnsi="TH Sarabun New" w:cs="TH Sarabun New" w:hint="cs"/>
          <w:sz w:val="32"/>
          <w:szCs w:val="32"/>
          <w:cs/>
        </w:rPr>
        <w:t>ดำเนินการแปลงไฟล์</w:t>
      </w:r>
      <w:r w:rsidRPr="000306F0">
        <w:rPr>
          <w:rFonts w:ascii="TH Sarabun New" w:hAnsi="TH Sarabun New" w:cs="TH Sarabun New"/>
          <w:sz w:val="32"/>
          <w:szCs w:val="32"/>
          <w:cs/>
        </w:rPr>
        <w:t>ผู้ใช้ไม่จำเป็นต้องกำหนดไฟล์ที่มาจากการแปลงและ</w:t>
      </w:r>
      <w:r>
        <w:rPr>
          <w:rFonts w:ascii="TH Sarabun New" w:hAnsi="TH Sarabun New" w:cs="TH Sarabun New" w:hint="cs"/>
          <w:sz w:val="32"/>
          <w:szCs w:val="32"/>
          <w:cs/>
        </w:rPr>
        <w:t>ช่</w:t>
      </w:r>
      <w:r w:rsidRPr="000306F0">
        <w:rPr>
          <w:rFonts w:ascii="TH Sarabun New" w:hAnsi="TH Sarabun New" w:cs="TH Sarabun New"/>
          <w:sz w:val="32"/>
          <w:szCs w:val="32"/>
          <w:cs/>
        </w:rPr>
        <w:t>วงเวลาของการแปลงรูปแบบ ผู้ใช้สามารถ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>กำหนด</w:t>
      </w:r>
      <w:r w:rsidR="00A433B2" w:rsidRPr="000306F0">
        <w:rPr>
          <w:rFonts w:ascii="TH Sarabun New" w:hAnsi="TH Sarabun New" w:cs="TH Sarabun New"/>
          <w:sz w:val="32"/>
          <w:szCs w:val="32"/>
          <w:cs/>
        </w:rPr>
        <w:t>ไฟล์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>ที่ต้องการ</w:t>
      </w:r>
      <w:r w:rsidR="00A433B2" w:rsidRPr="000306F0">
        <w:rPr>
          <w:rFonts w:ascii="TH Sarabun New" w:hAnsi="TH Sarabun New" w:cs="TH Sarabun New"/>
          <w:sz w:val="32"/>
          <w:szCs w:val="32"/>
          <w:cs/>
        </w:rPr>
        <w:t>ปลายทางการแปลงได้เสมอ</w:t>
      </w:r>
      <w:r w:rsidR="005C216B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="005C216B" w:rsidRPr="00163E83">
        <w:rPr>
          <w:rFonts w:ascii="TH Sarabun New" w:hAnsi="TH Sarabun New" w:cs="TH Sarabun New"/>
          <w:sz w:val="32"/>
          <w:szCs w:val="32"/>
        </w:rPr>
        <w:t>Shigekazu</w:t>
      </w:r>
      <w:proofErr w:type="spellEnd"/>
      <w:r w:rsidR="005C216B" w:rsidRPr="00163E8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="005C216B" w:rsidRPr="00163E83">
        <w:rPr>
          <w:rFonts w:ascii="TH Sarabun New" w:hAnsi="TH Sarabun New" w:cs="TH Sarabun New"/>
          <w:sz w:val="32"/>
          <w:szCs w:val="32"/>
        </w:rPr>
        <w:t>Inohara</w:t>
      </w:r>
      <w:proofErr w:type="spellEnd"/>
      <w:r w:rsidR="005C216B" w:rsidRPr="00163E83">
        <w:rPr>
          <w:rFonts w:ascii="TH Sarabun New" w:hAnsi="TH Sarabun New" w:cs="TH Sarabun New"/>
          <w:sz w:val="32"/>
          <w:szCs w:val="32"/>
        </w:rPr>
        <w:t xml:space="preserve"> </w:t>
      </w:r>
      <w:r w:rsidR="005C216B" w:rsidRPr="005C216B">
        <w:rPr>
          <w:rFonts w:ascii="TH Sarabun New" w:hAnsi="TH Sarabun New" w:cs="TH Sarabun New"/>
          <w:sz w:val="32"/>
          <w:szCs w:val="32"/>
        </w:rPr>
        <w:t>et al</w:t>
      </w:r>
      <w:r w:rsidR="005C216B">
        <w:rPr>
          <w:rFonts w:ascii="TH Sarabun New" w:hAnsi="TH Sarabun New" w:cs="TH Sarabun New"/>
          <w:sz w:val="32"/>
          <w:szCs w:val="32"/>
        </w:rPr>
        <w:t>.</w:t>
      </w:r>
      <w:r w:rsidR="005C216B">
        <w:rPr>
          <w:rFonts w:ascii="TH Sarabun New" w:hAnsi="TH Sarabun New" w:cs="TH Sarabun New"/>
          <w:sz w:val="32"/>
          <w:szCs w:val="32"/>
        </w:rPr>
        <w:t>,</w:t>
      </w:r>
      <w:r w:rsidR="005C216B" w:rsidRPr="005C216B">
        <w:rPr>
          <w:rFonts w:ascii="TH Sarabun New" w:hAnsi="TH Sarabun New" w:cs="TH Sarabun New"/>
          <w:sz w:val="32"/>
          <w:szCs w:val="32"/>
        </w:rPr>
        <w:t xml:space="preserve"> </w:t>
      </w:r>
      <w:r w:rsidR="005C216B">
        <w:rPr>
          <w:rFonts w:ascii="TH Sarabun New" w:hAnsi="TH Sarabun New" w:cs="TH Sarabun New"/>
          <w:sz w:val="32"/>
          <w:szCs w:val="32"/>
        </w:rPr>
        <w:t>2002)</w:t>
      </w:r>
    </w:p>
    <w:p w14:paraId="5DB1985D" w14:textId="77777777" w:rsidR="00A433B2" w:rsidRDefault="00A433B2" w:rsidP="000306F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807DE76" wp14:editId="05C520A0">
            <wp:extent cx="2396551" cy="3236181"/>
            <wp:effectExtent l="0" t="0" r="3810" b="2540"/>
            <wp:docPr id="9" name="Picture 9" descr="https://patentimages.storage.googleapis.com/d0/2f/4a/c315ff63881211/US06385606-20020507-D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tentimages.storage.googleapis.com/d0/2f/4a/c315ff63881211/US06385606-20020507-D0000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744" cy="32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6586" w14:textId="0C32C604" w:rsidR="002E730F" w:rsidRPr="002469AC" w:rsidRDefault="00844C73" w:rsidP="000E7314">
      <w:pPr>
        <w:jc w:val="center"/>
        <w:rPr>
          <w:rFonts w:ascii="TH Sarabun New" w:hAnsi="TH Sarabun New" w:cs="TH Sarabun New"/>
        </w:rPr>
      </w:pPr>
      <w:ins w:id="3" w:author="komsan nipharat" w:date="2019-09-28T13:15:00Z">
        <w:r>
          <w:rPr>
            <w:rFonts w:ascii="TH Sarabun New" w:hAnsi="TH Sarabun New" w:cs="TH Sarabun New" w:hint="cs"/>
            <w:sz w:val="32"/>
            <w:szCs w:val="32"/>
            <w:cs/>
          </w:rPr>
          <w:lastRenderedPageBreak/>
          <w:t xml:space="preserve">รูปที่ </w:t>
        </w:r>
        <w:r>
          <w:rPr>
            <w:rFonts w:ascii="TH Sarabun New" w:hAnsi="TH Sarabun New" w:cs="TH Sarabun New"/>
            <w:sz w:val="32"/>
            <w:szCs w:val="32"/>
          </w:rPr>
          <w:t xml:space="preserve">2.1 </w:t>
        </w:r>
      </w:ins>
      <w:r w:rsidR="000306F0" w:rsidRPr="000E7314">
        <w:rPr>
          <w:rFonts w:ascii="TH Sarabun New" w:hAnsi="TH Sarabun New" w:cs="TH Sarabun New"/>
          <w:sz w:val="32"/>
          <w:szCs w:val="32"/>
          <w:cs/>
        </w:rPr>
        <w:t>แผนภาพแสดงโครงร่างของโครงสร้างภายใน</w:t>
      </w:r>
      <w:r w:rsidR="000306F0" w:rsidRPr="000E7314">
        <w:rPr>
          <w:rFonts w:ascii="TH Sarabun New" w:hAnsi="TH Sarabun New" w:cs="TH Sarabun New"/>
          <w:sz w:val="32"/>
          <w:szCs w:val="32"/>
          <w:cs/>
        </w:rPr>
        <w:t>กระบวนการแปลงไฟล์โดยใช้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433B2">
        <w:rPr>
          <w:rFonts w:ascii="TH Sarabun New" w:hAnsi="TH Sarabun New" w:cs="TH Sarabun New"/>
          <w:sz w:val="32"/>
          <w:szCs w:val="32"/>
        </w:rPr>
        <w:t>API</w:t>
      </w:r>
      <w:r w:rsidR="00163E83">
        <w:rPr>
          <w:rFonts w:ascii="TH Sarabun New" w:hAnsi="TH Sarabun New" w:cs="TH Sarabun New"/>
          <w:sz w:val="32"/>
          <w:szCs w:val="32"/>
        </w:rPr>
        <w:t xml:space="preserve"> 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163E83">
        <w:rPr>
          <w:rFonts w:ascii="TH Sarabun New" w:hAnsi="TH Sarabun New" w:cs="TH Sarabun New"/>
          <w:sz w:val="32"/>
          <w:szCs w:val="32"/>
        </w:rPr>
        <w:t>Google P</w:t>
      </w:r>
      <w:r w:rsidR="00163E83" w:rsidRPr="00163E83">
        <w:rPr>
          <w:rFonts w:ascii="TH Sarabun New" w:hAnsi="TH Sarabun New" w:cs="TH Sarabun New"/>
          <w:sz w:val="32"/>
          <w:szCs w:val="32"/>
        </w:rPr>
        <w:t>atent</w:t>
      </w:r>
      <w:del w:id="4" w:author="komsan nipharat" w:date="2019-09-28T13:15:00Z">
        <w:r w:rsidR="00163E83" w:rsidRPr="00163E83" w:rsidDel="0085263D">
          <w:rPr>
            <w:rFonts w:ascii="TH Sarabun New" w:hAnsi="TH Sarabun New" w:cs="TH Sarabun New"/>
            <w:sz w:val="32"/>
            <w:szCs w:val="32"/>
          </w:rPr>
          <w:delText xml:space="preserve">, </w:delText>
        </w:r>
        <w:r w:rsidR="00163E83" w:rsidRPr="00163E83" w:rsidDel="0085263D">
          <w:rPr>
            <w:rFonts w:ascii="TH Sarabun New" w:hAnsi="TH Sarabun New" w:cs="TH Sarabun New"/>
            <w:sz w:val="32"/>
            <w:szCs w:val="32"/>
            <w:cs/>
          </w:rPr>
          <w:delText>โดย</w:delText>
        </w:r>
        <w:r w:rsidR="00163E83" w:rsidRPr="00163E83" w:rsidDel="0085263D">
          <w:delText xml:space="preserve"> </w:delText>
        </w:r>
        <w:r w:rsidR="00163E83" w:rsidRPr="00163E83" w:rsidDel="0085263D">
          <w:rPr>
            <w:rFonts w:ascii="TH Sarabun New" w:hAnsi="TH Sarabun New" w:cs="TH Sarabun New"/>
            <w:sz w:val="32"/>
            <w:szCs w:val="32"/>
          </w:rPr>
          <w:delText xml:space="preserve">Shigekazu Inohara </w:delText>
        </w:r>
        <w:r w:rsidR="005C216B" w:rsidRPr="005C216B" w:rsidDel="0085263D">
          <w:rPr>
            <w:rFonts w:ascii="TH Sarabun New" w:hAnsi="TH Sarabun New" w:cs="TH Sarabun New"/>
            <w:sz w:val="32"/>
            <w:szCs w:val="32"/>
          </w:rPr>
          <w:delText>et al</w:delText>
        </w:r>
        <w:r w:rsidR="005C216B" w:rsidDel="0085263D">
          <w:rPr>
            <w:rFonts w:ascii="TH Sarabun New" w:hAnsi="TH Sarabun New" w:cs="TH Sarabun New"/>
            <w:sz w:val="32"/>
            <w:szCs w:val="32"/>
          </w:rPr>
          <w:delText>.</w:delText>
        </w:r>
        <w:r w:rsidR="005C216B" w:rsidRPr="005C216B" w:rsidDel="0085263D">
          <w:rPr>
            <w:rFonts w:ascii="TH Sarabun New" w:hAnsi="TH Sarabun New" w:cs="TH Sarabun New"/>
            <w:sz w:val="32"/>
            <w:szCs w:val="32"/>
          </w:rPr>
          <w:delText xml:space="preserve"> </w:delText>
        </w:r>
        <w:r w:rsidR="00163E83" w:rsidDel="0085263D">
          <w:rPr>
            <w:rFonts w:ascii="TH Sarabun New" w:hAnsi="TH Sarabun New" w:cs="TH Sarabun New"/>
            <w:sz w:val="32"/>
            <w:szCs w:val="32"/>
          </w:rPr>
          <w:delText>2002</w:delText>
        </w:r>
        <w:r w:rsidR="00163E83" w:rsidRPr="00163E83" w:rsidDel="0085263D">
          <w:rPr>
            <w:rFonts w:ascii="TH Sarabun New" w:hAnsi="TH Sarabun New" w:cs="TH Sarabun New"/>
            <w:sz w:val="32"/>
            <w:szCs w:val="32"/>
          </w:rPr>
          <w:delText xml:space="preserve"> </w:delText>
        </w:r>
      </w:del>
      <w:ins w:id="5" w:author="komsan nipharat" w:date="2019-09-28T13:15:00Z">
        <w:r w:rsidR="0085263D">
          <w:rPr>
            <w:rFonts w:ascii="TH Sarabun New" w:hAnsi="TH Sarabun New" w:cs="TH Sarabun New" w:hint="cs"/>
            <w:sz w:val="32"/>
            <w:szCs w:val="32"/>
            <w:cs/>
          </w:rPr>
          <w:t>ที่มา</w:t>
        </w:r>
      </w:ins>
      <w:del w:id="6" w:author="komsan nipharat" w:date="2019-09-28T13:15:00Z">
        <w:r w:rsidR="00163E83" w:rsidRPr="00163E83" w:rsidDel="0085263D">
          <w:rPr>
            <w:rFonts w:ascii="TH Sarabun New" w:hAnsi="TH Sarabun New" w:cs="TH Sarabun New"/>
            <w:sz w:val="32"/>
            <w:szCs w:val="32"/>
            <w:cs/>
          </w:rPr>
          <w:delText xml:space="preserve">สืบค้นจาก </w:delText>
        </w:r>
      </w:del>
      <w:r w:rsidR="00163E83" w:rsidRPr="00163E83">
        <w:rPr>
          <w:rFonts w:ascii="TH Sarabun New" w:hAnsi="TH Sarabun New" w:cs="TH Sarabun New"/>
          <w:sz w:val="32"/>
          <w:szCs w:val="32"/>
        </w:rPr>
        <w:t>https://patents.google.com</w:t>
      </w:r>
    </w:p>
    <w:p w14:paraId="3DDA7C2F" w14:textId="00407CF6" w:rsidR="003D2A8C" w:rsidRPr="002469AC" w:rsidRDefault="00BB1A17" w:rsidP="00A433B2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7" w:name="_Toc8888891"/>
      <w:r w:rsidR="004C1F70" w:rsidRPr="002469AC">
        <w:rPr>
          <w:rFonts w:ascii="TH Sarabun New" w:hAnsi="TH Sarabun New" w:cs="TH Sarabun New"/>
          <w:cs/>
        </w:rPr>
        <w:t>2.</w:t>
      </w:r>
      <w:r w:rsidRPr="002469AC">
        <w:rPr>
          <w:rFonts w:ascii="TH Sarabun New" w:hAnsi="TH Sarabun New" w:cs="TH Sarabun New"/>
        </w:rPr>
        <w:t>1.2</w:t>
      </w:r>
      <w:r w:rsidR="004C1F70" w:rsidRPr="002469AC">
        <w:rPr>
          <w:rFonts w:ascii="TH Sarabun New" w:hAnsi="TH Sarabun New" w:cs="TH Sarabun New"/>
          <w:cs/>
        </w:rPr>
        <w:t xml:space="preserve"> </w:t>
      </w:r>
      <w:bookmarkEnd w:id="7"/>
      <w:r w:rsidR="00A433B2" w:rsidRPr="00A433B2">
        <w:t xml:space="preserve"> </w:t>
      </w:r>
      <w:r w:rsidR="00A433B2" w:rsidRPr="00A433B2">
        <w:rPr>
          <w:rFonts w:ascii="TH Sarabun New" w:hAnsi="TH Sarabun New" w:cs="TH Sarabun New"/>
        </w:rPr>
        <w:t>Defining 3D Objects</w:t>
      </w:r>
      <w:r w:rsidR="00A433B2">
        <w:rPr>
          <w:rFonts w:ascii="TH Sarabun New" w:hAnsi="TH Sarabun New" w:cs="TH Sarabun New"/>
        </w:rPr>
        <w:t xml:space="preserve"> In Programing Field</w:t>
      </w:r>
    </w:p>
    <w:p w14:paraId="7E11F8B6" w14:textId="12745D56" w:rsidR="007F5532" w:rsidRDefault="003D2A8C" w:rsidP="000E7314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A433B2" w:rsidRPr="00A433B2">
        <w:rPr>
          <w:rFonts w:ascii="TH Sarabun New" w:hAnsi="TH Sarabun New" w:cs="TH Sarabun New"/>
          <w:sz w:val="32"/>
          <w:szCs w:val="32"/>
          <w:cs/>
        </w:rPr>
        <w:t>วัตถุ 3 มิติ</w:t>
      </w:r>
      <w:r w:rsidR="00A433B2">
        <w:rPr>
          <w:rFonts w:ascii="TH Sarabun New" w:hAnsi="TH Sarabun New" w:cs="TH Sarabun New"/>
          <w:sz w:val="32"/>
          <w:szCs w:val="32"/>
        </w:rPr>
        <w:t xml:space="preserve"> (</w:t>
      </w:r>
      <w:r w:rsidR="00A433B2" w:rsidRPr="00A433B2">
        <w:rPr>
          <w:rFonts w:ascii="TH Sarabun New" w:hAnsi="TH Sarabun New" w:cs="TH Sarabun New"/>
          <w:sz w:val="32"/>
          <w:szCs w:val="32"/>
        </w:rPr>
        <w:t>Three</w:t>
      </w:r>
      <w:r w:rsidR="00A433B2" w:rsidRPr="00A433B2">
        <w:rPr>
          <w:rFonts w:ascii="Cambria Math" w:hAnsi="Cambria Math" w:cs="Cambria Math"/>
          <w:sz w:val="32"/>
          <w:szCs w:val="32"/>
        </w:rPr>
        <w:t>‐</w:t>
      </w:r>
      <w:r w:rsidR="00A433B2" w:rsidRPr="00A433B2">
        <w:rPr>
          <w:rFonts w:ascii="TH Sarabun New" w:hAnsi="TH Sarabun New" w:cs="TH Sarabun New"/>
          <w:sz w:val="32"/>
          <w:szCs w:val="32"/>
        </w:rPr>
        <w:t>dimensional objects</w:t>
      </w:r>
      <w:r w:rsidR="00A433B2">
        <w:rPr>
          <w:rFonts w:ascii="TH Sarabun New" w:hAnsi="TH Sarabun New" w:cs="TH Sarabun New"/>
          <w:sz w:val="32"/>
          <w:szCs w:val="32"/>
        </w:rPr>
        <w:t xml:space="preserve"> 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A433B2">
        <w:rPr>
          <w:rFonts w:ascii="TH Sarabun New" w:hAnsi="TH Sarabun New" w:cs="TH Sarabun New"/>
          <w:sz w:val="32"/>
          <w:szCs w:val="32"/>
        </w:rPr>
        <w:t xml:space="preserve">3D Object) 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>เป็นวัตถุที่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>เป็นรูปร่างของแข็งสามารถพบเห็นได้ในชีวิตประจำวันเช่น แก้ว กล่อง ลูกบอล ถ้วย</w:t>
      </w:r>
      <w:r w:rsidR="00A433B2">
        <w:rPr>
          <w:rFonts w:ascii="TH Sarabun New" w:hAnsi="TH Sarabun New" w:cs="TH Sarabun New" w:hint="cs"/>
          <w:sz w:val="32"/>
          <w:szCs w:val="32"/>
          <w:cs/>
        </w:rPr>
        <w:t xml:space="preserve"> หรือรูปทรงเรขาคณิต</w:t>
      </w:r>
    </w:p>
    <w:p w14:paraId="1F96844B" w14:textId="05A053D2" w:rsidR="007F5532" w:rsidRDefault="007F5532" w:rsidP="007F553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A433B2">
        <w:rPr>
          <w:rFonts w:ascii="TH Sarabun New" w:hAnsi="TH Sarabun New" w:cs="TH Sarabun New"/>
          <w:sz w:val="32"/>
          <w:szCs w:val="32"/>
          <w:cs/>
        </w:rPr>
        <w:t>ใน</w:t>
      </w:r>
      <w:r>
        <w:rPr>
          <w:rFonts w:ascii="TH Sarabun New" w:hAnsi="TH Sarabun New" w:cs="TH Sarabun New" w:hint="cs"/>
          <w:sz w:val="32"/>
          <w:szCs w:val="32"/>
          <w:cs/>
        </w:rPr>
        <w:t>เชิงการพัฒนาโปรแกรม การสร้างวัตถุ 3 มิติ จะมีการอ้างอิงพิกัดตามพื้นที่</w:t>
      </w:r>
      <w:r w:rsidRPr="00A433B2">
        <w:rPr>
          <w:rFonts w:ascii="TH Sarabun New" w:hAnsi="TH Sarabun New" w:cs="TH Sarabun New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>หรือพื้นที่</w:t>
      </w:r>
      <w:r w:rsidRPr="00BA2B17">
        <w:rPr>
          <w:rFonts w:ascii="TH Sarabun New" w:hAnsi="TH Sarabun New" w:cs="TH Sarabun New"/>
          <w:sz w:val="32"/>
          <w:szCs w:val="32"/>
          <w:cs/>
        </w:rPr>
        <w:t>ท้องถิ่น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A433B2">
        <w:rPr>
          <w:rFonts w:ascii="TH Sarabun New" w:hAnsi="TH Sarabun New" w:cs="TH Sarabun New"/>
          <w:sz w:val="32"/>
          <w:szCs w:val="32"/>
        </w:rPr>
        <w:t>object space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 </w:t>
      </w:r>
      <w:r>
        <w:rPr>
          <w:rFonts w:ascii="TH Sarabun New" w:hAnsi="TH Sarabun New" w:cs="TH Sarabun New"/>
          <w:sz w:val="32"/>
          <w:szCs w:val="32"/>
        </w:rPr>
        <w:t xml:space="preserve">local space)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A433B2">
        <w:rPr>
          <w:rFonts w:ascii="TH Sarabun New" w:hAnsi="TH Sarabun New" w:cs="TH Sarabun New"/>
          <w:sz w:val="32"/>
          <w:szCs w:val="32"/>
          <w:cs/>
        </w:rPr>
        <w:t>พื้นที่โลก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 w:rsidRPr="00A433B2">
        <w:rPr>
          <w:rFonts w:ascii="TH Sarabun New" w:hAnsi="TH Sarabun New" w:cs="TH Sarabun New"/>
          <w:sz w:val="32"/>
          <w:szCs w:val="32"/>
        </w:rPr>
        <w:t>world space</w:t>
      </w:r>
      <w:r>
        <w:rPr>
          <w:rFonts w:ascii="TH Sarabun New" w:hAnsi="TH Sarabun New" w:cs="TH Sarabun New"/>
          <w:sz w:val="32"/>
          <w:szCs w:val="32"/>
        </w:rPr>
        <w:t>)</w:t>
      </w:r>
      <w:r w:rsidRPr="00A433B2">
        <w:rPr>
          <w:rFonts w:ascii="TH Sarabun New" w:hAnsi="TH Sarabun New" w:cs="TH Sarabun New"/>
          <w:sz w:val="32"/>
          <w:szCs w:val="32"/>
          <w:cs/>
        </w:rPr>
        <w:t xml:space="preserve"> วัตถุที่</w:t>
      </w:r>
      <w:r>
        <w:rPr>
          <w:rFonts w:ascii="TH Sarabun New" w:hAnsi="TH Sarabun New" w:cs="TH Sarabun New" w:hint="cs"/>
          <w:sz w:val="32"/>
          <w:szCs w:val="32"/>
          <w:cs/>
        </w:rPr>
        <w:t>ถูกสร้างขึ้น</w:t>
      </w:r>
      <w:r w:rsidRPr="00A433B2">
        <w:rPr>
          <w:rFonts w:ascii="TH Sarabun New" w:hAnsi="TH Sarabun New" w:cs="TH Sarabun New"/>
          <w:sz w:val="32"/>
          <w:szCs w:val="32"/>
          <w:cs/>
        </w:rPr>
        <w:t>มักจะถูกกำหนด</w:t>
      </w:r>
      <w:r>
        <w:rPr>
          <w:rFonts w:ascii="TH Sarabun New" w:hAnsi="TH Sarabun New" w:cs="TH Sarabun New" w:hint="cs"/>
          <w:sz w:val="32"/>
          <w:szCs w:val="32"/>
          <w:cs/>
        </w:rPr>
        <w:t>ตำแหน่งจุดใน</w:t>
      </w:r>
      <w:r w:rsidRPr="00A433B2">
        <w:rPr>
          <w:rFonts w:ascii="TH Sarabun New" w:hAnsi="TH Sarabun New" w:cs="TH Sarabun New"/>
          <w:sz w:val="32"/>
          <w:szCs w:val="32"/>
          <w:cs/>
        </w:rPr>
        <w:t>พื้นที่วัตถุแล้วแสดง</w:t>
      </w:r>
      <w:r>
        <w:rPr>
          <w:rFonts w:ascii="TH Sarabun New" w:hAnsi="TH Sarabun New" w:cs="TH Sarabun New" w:hint="cs"/>
          <w:sz w:val="32"/>
          <w:szCs w:val="32"/>
          <w:cs/>
        </w:rPr>
        <w:t>ถูก</w:t>
      </w:r>
      <w:r w:rsidRPr="00A433B2">
        <w:rPr>
          <w:rFonts w:ascii="TH Sarabun New" w:hAnsi="TH Sarabun New" w:cs="TH Sarabun New"/>
          <w:sz w:val="32"/>
          <w:szCs w:val="32"/>
          <w:cs/>
        </w:rPr>
        <w:t>ตำแหน่งและการวางในพื้นที่โลก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5C216B">
        <w:rPr>
          <w:rFonts w:ascii="TH Sarabun New" w:hAnsi="TH Sarabun New" w:cs="TH Sarabun New"/>
          <w:sz w:val="32"/>
          <w:szCs w:val="32"/>
        </w:rPr>
        <w:t>(</w:t>
      </w:r>
      <w:r w:rsidR="005C216B" w:rsidRPr="005C216B">
        <w:rPr>
          <w:rFonts w:ascii="TH Sarabun New" w:hAnsi="TH Sarabun New" w:cs="TH Sarabun New"/>
          <w:sz w:val="32"/>
          <w:szCs w:val="32"/>
        </w:rPr>
        <w:t>Ted Gruber</w:t>
      </w:r>
      <w:r w:rsidR="005C216B">
        <w:rPr>
          <w:rFonts w:ascii="TH Sarabun New" w:hAnsi="TH Sarabun New" w:cs="TH Sarabun New"/>
          <w:sz w:val="32"/>
          <w:szCs w:val="32"/>
        </w:rPr>
        <w:t>,</w:t>
      </w:r>
      <w:r w:rsidR="005C216B" w:rsidRPr="005C216B">
        <w:rPr>
          <w:rFonts w:ascii="TH Sarabun New" w:hAnsi="TH Sarabun New" w:cs="TH Sarabun New"/>
          <w:sz w:val="32"/>
          <w:szCs w:val="32"/>
        </w:rPr>
        <w:t xml:space="preserve"> </w:t>
      </w:r>
      <w:r w:rsidR="005C216B" w:rsidRPr="00163E83">
        <w:rPr>
          <w:rFonts w:ascii="TH Sarabun New" w:hAnsi="TH Sarabun New" w:cs="TH Sarabun New"/>
          <w:sz w:val="32"/>
          <w:szCs w:val="32"/>
        </w:rPr>
        <w:t>200</w:t>
      </w:r>
      <w:r w:rsidR="005C216B">
        <w:rPr>
          <w:rFonts w:ascii="TH Sarabun New" w:hAnsi="TH Sarabun New" w:cs="TH Sarabun New"/>
          <w:sz w:val="32"/>
          <w:szCs w:val="32"/>
        </w:rPr>
        <w:t>1</w:t>
      </w:r>
      <w:r w:rsidR="005C216B">
        <w:rPr>
          <w:rFonts w:ascii="TH Sarabun New" w:hAnsi="TH Sarabun New" w:cs="TH Sarabun New"/>
          <w:sz w:val="32"/>
          <w:szCs w:val="32"/>
        </w:rPr>
        <w:t>)</w:t>
      </w:r>
    </w:p>
    <w:p w14:paraId="6C5DF175" w14:textId="77777777" w:rsidR="007F5532" w:rsidRDefault="007F5532" w:rsidP="007F553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B33088B" wp14:editId="2FDB7DC3">
            <wp:extent cx="2476500" cy="2286000"/>
            <wp:effectExtent l="19050" t="19050" r="19050" b="19050"/>
            <wp:docPr id="23" name="Picture 23" descr="http://www.fastgraph.com/help/cubefac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fastgraph.com/help/cubefaces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9CF93B" w14:textId="7F9A3305" w:rsidR="007F5532" w:rsidRDefault="007F5532" w:rsidP="0071000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ตัวอย่างรูปทรง 3 มิติ</w:t>
      </w:r>
      <w:r w:rsidR="00163E83">
        <w:rPr>
          <w:rFonts w:ascii="TH Sarabun New" w:hAnsi="TH Sarabun New" w:cs="TH Sarabun New"/>
          <w:sz w:val="32"/>
          <w:szCs w:val="32"/>
        </w:rPr>
        <w:t xml:space="preserve"> 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163E83">
        <w:rPr>
          <w:rFonts w:ascii="TH Sarabun New" w:hAnsi="TH Sarabun New" w:cs="TH Sarabun New"/>
          <w:sz w:val="32"/>
          <w:szCs w:val="32"/>
        </w:rPr>
        <w:t>Fast</w:t>
      </w:r>
      <w:r w:rsidR="00163E83" w:rsidRPr="00163E83">
        <w:t xml:space="preserve"> </w:t>
      </w:r>
      <w:r w:rsidR="00163E83">
        <w:rPr>
          <w:rFonts w:ascii="TH Sarabun New" w:hAnsi="TH Sarabun New" w:cs="TH Sarabun New"/>
          <w:sz w:val="32"/>
          <w:szCs w:val="32"/>
        </w:rPr>
        <w:t>G</w:t>
      </w:r>
      <w:r w:rsidR="00163E83" w:rsidRPr="00163E83">
        <w:rPr>
          <w:rFonts w:ascii="TH Sarabun New" w:hAnsi="TH Sarabun New" w:cs="TH Sarabun New"/>
          <w:sz w:val="32"/>
          <w:szCs w:val="32"/>
        </w:rPr>
        <w:t xml:space="preserve">raph, 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="005C216B" w:rsidRPr="005C216B">
        <w:rPr>
          <w:rFonts w:ascii="TH Sarabun New" w:hAnsi="TH Sarabun New" w:cs="TH Sarabun New"/>
          <w:sz w:val="32"/>
          <w:szCs w:val="32"/>
        </w:rPr>
        <w:t xml:space="preserve">Ted Gruber </w:t>
      </w:r>
      <w:r w:rsidR="00163E83" w:rsidRPr="00163E83">
        <w:rPr>
          <w:rFonts w:ascii="TH Sarabun New" w:hAnsi="TH Sarabun New" w:cs="TH Sarabun New"/>
          <w:sz w:val="32"/>
          <w:szCs w:val="32"/>
        </w:rPr>
        <w:t>200</w:t>
      </w:r>
      <w:r w:rsidR="00163E83">
        <w:rPr>
          <w:rFonts w:ascii="TH Sarabun New" w:hAnsi="TH Sarabun New" w:cs="TH Sarabun New"/>
          <w:sz w:val="32"/>
          <w:szCs w:val="32"/>
        </w:rPr>
        <w:t>1</w:t>
      </w:r>
      <w:r w:rsidR="00163E83" w:rsidRPr="00163E83">
        <w:rPr>
          <w:rFonts w:ascii="TH Sarabun New" w:hAnsi="TH Sarabun New" w:cs="TH Sarabun New"/>
          <w:sz w:val="32"/>
          <w:szCs w:val="32"/>
        </w:rPr>
        <w:t xml:space="preserve"> 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สืบค้นจาก </w:t>
      </w:r>
      <w:r w:rsidR="00163E83" w:rsidRPr="00163E83">
        <w:rPr>
          <w:rFonts w:ascii="TH Sarabun New" w:hAnsi="TH Sarabun New" w:cs="TH Sarabun New"/>
          <w:sz w:val="32"/>
          <w:szCs w:val="32"/>
        </w:rPr>
        <w:t>http://www.fastgraph.com</w:t>
      </w:r>
    </w:p>
    <w:p w14:paraId="764BA8E5" w14:textId="0BB3C8CB" w:rsidR="00710009" w:rsidRDefault="00710009" w:rsidP="000E7314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จากรูป</w:t>
      </w:r>
      <w:r w:rsidRPr="00710009">
        <w:rPr>
          <w:rFonts w:ascii="TH Sarabun New" w:hAnsi="TH Sarabun New" w:cs="TH Sarabun New"/>
          <w:sz w:val="32"/>
          <w:szCs w:val="32"/>
          <w:cs/>
        </w:rPr>
        <w:t xml:space="preserve">ลูกบาศก์เป็นรูปหลายเหลี่ยมที่กำหนดโดยจุดยอด </w:t>
      </w:r>
      <w:r w:rsidRPr="00710009">
        <w:rPr>
          <w:rFonts w:ascii="TH Sarabun New" w:hAnsi="TH Sarabun New" w:cs="TH Sarabun New"/>
          <w:sz w:val="32"/>
          <w:szCs w:val="32"/>
        </w:rPr>
        <w:t xml:space="preserve">ABCD </w:t>
      </w:r>
      <w:r w:rsidRPr="00710009">
        <w:rPr>
          <w:rFonts w:ascii="TH Sarabun New" w:hAnsi="TH Sarabun New" w:cs="TH Sarabun New"/>
          <w:sz w:val="32"/>
          <w:szCs w:val="32"/>
          <w:cs/>
        </w:rPr>
        <w:t>ในแผนภาพด้านบน หาก</w:t>
      </w:r>
      <w:r w:rsidR="009564F4" w:rsidRPr="00710009">
        <w:rPr>
          <w:rFonts w:ascii="TH Sarabun New" w:hAnsi="TH Sarabun New" w:cs="TH Sarabun New"/>
          <w:sz w:val="32"/>
          <w:szCs w:val="32"/>
          <w:cs/>
        </w:rPr>
        <w:t>ลูกบาศก์</w:t>
      </w:r>
      <w:r w:rsidR="009564F4">
        <w:rPr>
          <w:rFonts w:ascii="TH Sarabun New" w:hAnsi="TH Sarabun New" w:cs="TH Sarabun New" w:hint="cs"/>
          <w:sz w:val="32"/>
          <w:szCs w:val="32"/>
          <w:cs/>
        </w:rPr>
        <w:t>นี้มีขนาด</w:t>
      </w:r>
      <w:r w:rsidRPr="00710009">
        <w:rPr>
          <w:rFonts w:ascii="TH Sarabun New" w:hAnsi="TH Sarabun New" w:cs="TH Sarabun New"/>
          <w:sz w:val="32"/>
          <w:szCs w:val="32"/>
          <w:cs/>
        </w:rPr>
        <w:t xml:space="preserve"> 40</w:t>
      </w:r>
      <w:r w:rsidRPr="00710009">
        <w:rPr>
          <w:rFonts w:ascii="TH Sarabun New" w:hAnsi="TH Sarabun New" w:cs="TH Sarabun New"/>
          <w:sz w:val="32"/>
          <w:szCs w:val="32"/>
        </w:rPr>
        <w:t>x</w:t>
      </w:r>
      <w:r w:rsidRPr="00710009">
        <w:rPr>
          <w:rFonts w:ascii="TH Sarabun New" w:hAnsi="TH Sarabun New" w:cs="TH Sarabun New"/>
          <w:sz w:val="32"/>
          <w:szCs w:val="32"/>
          <w:cs/>
        </w:rPr>
        <w:t>40</w:t>
      </w:r>
      <w:r w:rsidRPr="00710009">
        <w:rPr>
          <w:rFonts w:ascii="TH Sarabun New" w:hAnsi="TH Sarabun New" w:cs="TH Sarabun New"/>
          <w:sz w:val="32"/>
          <w:szCs w:val="32"/>
        </w:rPr>
        <w:t>x</w:t>
      </w:r>
      <w:r w:rsidRPr="00710009">
        <w:rPr>
          <w:rFonts w:ascii="TH Sarabun New" w:hAnsi="TH Sarabun New" w:cs="TH Sarabun New"/>
          <w:sz w:val="32"/>
          <w:szCs w:val="32"/>
          <w:cs/>
        </w:rPr>
        <w:t>40 ที่กำหนดไว้ในพื้นที่วัตถุมันจะมี</w:t>
      </w:r>
      <w:r w:rsidR="009564F4">
        <w:rPr>
          <w:rFonts w:ascii="TH Sarabun New" w:hAnsi="TH Sarabun New" w:cs="TH Sarabun New" w:hint="cs"/>
          <w:sz w:val="32"/>
          <w:szCs w:val="32"/>
          <w:cs/>
        </w:rPr>
        <w:t>ตำแหน่ง</w:t>
      </w:r>
      <w:r w:rsidRPr="00710009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Pr="00710009">
        <w:rPr>
          <w:rFonts w:ascii="TH Sarabun New" w:hAnsi="TH Sarabun New" w:cs="TH Sarabun New"/>
          <w:sz w:val="32"/>
          <w:szCs w:val="32"/>
        </w:rPr>
        <w:t xml:space="preserve">x, y, z) </w:t>
      </w:r>
      <w:r w:rsidRPr="00710009">
        <w:rPr>
          <w:rFonts w:ascii="TH Sarabun New" w:hAnsi="TH Sarabun New" w:cs="TH Sarabun New"/>
          <w:sz w:val="32"/>
          <w:szCs w:val="32"/>
          <w:cs/>
        </w:rPr>
        <w:t>พิกัดที่ขยายจาก -20 ถึง +20 ในแต่ละทิศทาง</w:t>
      </w:r>
      <w:r w:rsidR="00BA2B1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21183354" w14:textId="2F4861D6" w:rsidR="00BA2B17" w:rsidRDefault="00710009" w:rsidP="00A433B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AE792F">
        <w:rPr>
          <w:rFonts w:ascii="TH Sarabun New" w:hAnsi="TH Sarabun New" w:cs="TH Sarabun New" w:hint="cs"/>
          <w:sz w:val="32"/>
          <w:szCs w:val="32"/>
          <w:cs/>
        </w:rPr>
        <w:t xml:space="preserve">อาทิ </w:t>
      </w:r>
      <w:r w:rsidR="00BA2B17">
        <w:rPr>
          <w:rFonts w:ascii="TH Sarabun New" w:hAnsi="TH Sarabun New" w:cs="TH Sarabun New" w:hint="cs"/>
          <w:sz w:val="32"/>
          <w:szCs w:val="32"/>
          <w:cs/>
        </w:rPr>
        <w:t>ในโปรแกรม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มีฉากที่มี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 xml:space="preserve"> 100 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และ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ทุก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มีรูปร่างเหมือนกัน จุดด้านบน</w:t>
      </w:r>
      <w:r w:rsidR="00BA2B17">
        <w:rPr>
          <w:rFonts w:ascii="TH Sarabun New" w:hAnsi="TH Sarabun New" w:cs="TH Sarabun New" w:hint="cs"/>
          <w:sz w:val="32"/>
          <w:szCs w:val="32"/>
          <w:cs/>
        </w:rPr>
        <w:t>สุด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ของ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อยู่ในตำแหน่งเดียวกันสำหรับ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>แต่ละ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="00BA2B17" w:rsidRPr="00BA2B17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A2B17">
        <w:rPr>
          <w:rFonts w:ascii="TH Sarabun New" w:hAnsi="TH Sarabun New" w:cs="TH Sarabun New" w:hint="cs"/>
          <w:sz w:val="32"/>
          <w:szCs w:val="32"/>
          <w:cs/>
        </w:rPr>
        <w:t>หากจะเปรียบ</w:t>
      </w:r>
      <w:r w:rsidR="00BA2B17">
        <w:rPr>
          <w:rFonts w:ascii="TH Sarabun New" w:hAnsi="TH Sarabun New" w:cs="TH Sarabun New" w:hint="cs"/>
          <w:sz w:val="32"/>
          <w:szCs w:val="32"/>
          <w:cs/>
        </w:rPr>
        <w:t>เทียบ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2 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สามารถเปรียบเทียบข้อมูลจากพื้นที่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>ได้โดยไม่ต้องคำนึงถึงพื้นที่โลก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แต่หากจะเปรียบเทียบระยะห่างระหว่าง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2 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จำเป็นต้องวัดจากจุดอ้างอิง </w:t>
      </w:r>
      <w:r>
        <w:rPr>
          <w:rFonts w:ascii="TH Sarabun New" w:hAnsi="TH Sarabun New" w:cs="TH Sarabun New"/>
          <w:sz w:val="32"/>
          <w:szCs w:val="32"/>
        </w:rPr>
        <w:t xml:space="preserve">(pivot vertex) </w:t>
      </w:r>
      <w:r>
        <w:rPr>
          <w:rFonts w:ascii="TH Sarabun New" w:hAnsi="TH Sarabun New" w:cs="TH Sarabun New" w:hint="cs"/>
          <w:sz w:val="32"/>
          <w:szCs w:val="32"/>
          <w:cs/>
        </w:rPr>
        <w:t>ของแต่ละ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และนำมาเปรียบเทียบกันในพื้นที่โลก เป็นต้น</w:t>
      </w:r>
      <w:r w:rsidR="005C216B">
        <w:rPr>
          <w:rFonts w:ascii="TH Sarabun New" w:hAnsi="TH Sarabun New" w:cs="TH Sarabun New"/>
          <w:sz w:val="32"/>
          <w:szCs w:val="32"/>
        </w:rPr>
        <w:t xml:space="preserve"> (</w:t>
      </w:r>
      <w:r w:rsidR="005C216B" w:rsidRPr="00163E83">
        <w:rPr>
          <w:rFonts w:ascii="TH Sarabun New" w:hAnsi="TH Sarabun New" w:cs="TH Sarabun New"/>
          <w:sz w:val="32"/>
          <w:szCs w:val="32"/>
        </w:rPr>
        <w:t>Linus Torvalds</w:t>
      </w:r>
      <w:r w:rsidR="005C216B" w:rsidRPr="00163E83">
        <w:rPr>
          <w:rFonts w:ascii="TH Sarabun New" w:hAnsi="TH Sarabun New" w:cs="TH Sarabun New"/>
          <w:sz w:val="32"/>
          <w:szCs w:val="32"/>
        </w:rPr>
        <w:t xml:space="preserve"> </w:t>
      </w:r>
      <w:r w:rsidR="005C216B" w:rsidRPr="00163E83">
        <w:rPr>
          <w:rFonts w:ascii="TH Sarabun New" w:hAnsi="TH Sarabun New" w:cs="TH Sarabun New"/>
          <w:sz w:val="32"/>
          <w:szCs w:val="32"/>
          <w:cs/>
        </w:rPr>
        <w:t>201</w:t>
      </w:r>
      <w:r w:rsidR="005C216B">
        <w:rPr>
          <w:rFonts w:ascii="TH Sarabun New" w:hAnsi="TH Sarabun New" w:cs="TH Sarabun New"/>
          <w:sz w:val="32"/>
          <w:szCs w:val="32"/>
        </w:rPr>
        <w:t>9</w:t>
      </w:r>
      <w:r w:rsidR="005C216B">
        <w:rPr>
          <w:rFonts w:ascii="TH Sarabun New" w:hAnsi="TH Sarabun New" w:cs="TH Sarabun New"/>
          <w:sz w:val="32"/>
          <w:szCs w:val="32"/>
        </w:rPr>
        <w:t>)</w:t>
      </w:r>
    </w:p>
    <w:p w14:paraId="2EB8214B" w14:textId="262C3FF2" w:rsidR="00710009" w:rsidRPr="00BA2B17" w:rsidRDefault="00710009" w:rsidP="000E73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C55DDC" wp14:editId="38084B8B">
            <wp:extent cx="4874260" cy="1734100"/>
            <wp:effectExtent l="0" t="0" r="2540" b="0"/>
            <wp:docPr id="28" name="Picture 28" descr="Transformation of a teapo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ansformation of a teapot objec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77" cy="17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73A8" w14:textId="0F5B20C2" w:rsidR="002D2461" w:rsidRDefault="00710009" w:rsidP="002D246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ตัวอย่างการหมุน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>โดยอ้างอิงจากพื้นที่</w:t>
      </w:r>
      <w:r w:rsidR="00AE792F">
        <w:rPr>
          <w:rFonts w:ascii="TH Sarabun New" w:hAnsi="TH Sarabun New" w:cs="TH Sarabun New" w:hint="cs"/>
          <w:sz w:val="32"/>
          <w:szCs w:val="32"/>
          <w:cs/>
        </w:rPr>
        <w:t>วัตถุ</w:t>
      </w:r>
      <w:r>
        <w:rPr>
          <w:rFonts w:ascii="TH Sarabun New" w:hAnsi="TH Sarabun New" w:cs="TH Sarabun New" w:hint="cs"/>
          <w:sz w:val="32"/>
          <w:szCs w:val="32"/>
          <w:cs/>
        </w:rPr>
        <w:t>และพื้นที่โลก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 จาก </w:t>
      </w:r>
      <w:r w:rsidR="00163E83" w:rsidRPr="00163E83">
        <w:rPr>
          <w:rFonts w:ascii="TH Sarabun New" w:hAnsi="TH Sarabun New" w:cs="TH Sarabun New"/>
          <w:sz w:val="32"/>
          <w:szCs w:val="32"/>
        </w:rPr>
        <w:t>Tizen</w:t>
      </w:r>
      <w:r w:rsidR="00163E83">
        <w:rPr>
          <w:rFonts w:ascii="TH Sarabun New" w:hAnsi="TH Sarabun New" w:cs="TH Sarabun New"/>
          <w:sz w:val="32"/>
          <w:szCs w:val="32"/>
        </w:rPr>
        <w:t xml:space="preserve"> Developers</w:t>
      </w:r>
      <w:r w:rsidR="00163E83" w:rsidRPr="00163E83">
        <w:rPr>
          <w:rFonts w:ascii="TH Sarabun New" w:hAnsi="TH Sarabun New" w:cs="TH Sarabun New"/>
          <w:sz w:val="32"/>
          <w:szCs w:val="32"/>
        </w:rPr>
        <w:t xml:space="preserve">, 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โดย </w:t>
      </w:r>
      <w:r w:rsidR="00163E83" w:rsidRPr="00163E83">
        <w:rPr>
          <w:rFonts w:ascii="TH Sarabun New" w:hAnsi="TH Sarabun New" w:cs="TH Sarabun New"/>
          <w:sz w:val="32"/>
          <w:szCs w:val="32"/>
        </w:rPr>
        <w:t>Linus Torvalds</w:t>
      </w:r>
      <w:r w:rsidR="00163E83" w:rsidRPr="00163E83">
        <w:rPr>
          <w:rFonts w:ascii="TH Sarabun New" w:hAnsi="TH Sarabun New" w:cs="TH Sarabun New"/>
          <w:sz w:val="32"/>
          <w:szCs w:val="32"/>
        </w:rPr>
        <w:t xml:space="preserve"> 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>201</w:t>
      </w:r>
      <w:r w:rsidR="00163E83">
        <w:rPr>
          <w:rFonts w:ascii="TH Sarabun New" w:hAnsi="TH Sarabun New" w:cs="TH Sarabun New"/>
          <w:sz w:val="32"/>
          <w:szCs w:val="32"/>
        </w:rPr>
        <w:t>9</w:t>
      </w:r>
      <w:r w:rsidR="00163E83" w:rsidRPr="00163E83">
        <w:rPr>
          <w:rFonts w:ascii="TH Sarabun New" w:hAnsi="TH Sarabun New" w:cs="TH Sarabun New"/>
          <w:sz w:val="32"/>
          <w:szCs w:val="32"/>
          <w:cs/>
        </w:rPr>
        <w:t xml:space="preserve"> สืบค้นจาก </w:t>
      </w:r>
      <w:hyperlink r:id="rId11" w:history="1">
        <w:r w:rsidR="00163E83" w:rsidRPr="002D2461">
          <w:rPr>
            <w:rFonts w:ascii="TH Sarabun New" w:hAnsi="TH Sarabun New" w:cs="TH Sarabun New"/>
            <w:sz w:val="32"/>
            <w:szCs w:val="32"/>
          </w:rPr>
          <w:t>https://developer.tizen.org/</w:t>
        </w:r>
      </w:hyperlink>
    </w:p>
    <w:p w14:paraId="6B4D6171" w14:textId="77777777" w:rsidR="00163E83" w:rsidRPr="00A433B2" w:rsidRDefault="00163E83" w:rsidP="000E7314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E9F2DB1" w14:textId="0555052E" w:rsidR="001F5112" w:rsidRPr="007F5532" w:rsidRDefault="00BB1A17" w:rsidP="000E7314">
      <w:pPr>
        <w:rPr>
          <w:rFonts w:ascii="TH Sarabun New" w:hAnsi="TH Sarabun New" w:cs="TH Sarabun New"/>
          <w:cs/>
        </w:rPr>
      </w:pPr>
      <w:bookmarkStart w:id="8" w:name="_Toc8888893"/>
      <w:r w:rsidRPr="007F5532">
        <w:rPr>
          <w:rFonts w:ascii="TH Sarabun New" w:hAnsi="TH Sarabun New" w:cs="TH Sarabun New"/>
          <w:b/>
          <w:bCs/>
          <w:sz w:val="36"/>
          <w:szCs w:val="36"/>
        </w:rPr>
        <w:t xml:space="preserve">2.2 </w:t>
      </w:r>
      <w:r w:rsidRPr="007F5532">
        <w:rPr>
          <w:rFonts w:ascii="TH Sarabun New" w:hAnsi="TH Sarabun New" w:cs="TH Sarabun New"/>
          <w:b/>
          <w:bCs/>
          <w:sz w:val="36"/>
          <w:szCs w:val="36"/>
          <w:cs/>
        </w:rPr>
        <w:t>เทคโนโลยีที่เกี่ยวข้อง</w:t>
      </w:r>
      <w:bookmarkEnd w:id="8"/>
    </w:p>
    <w:p w14:paraId="5576C021" w14:textId="2C6B35A5" w:rsidR="00CF4FEC" w:rsidRPr="002469AC" w:rsidRDefault="006B5B36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9" w:name="_Toc8888895"/>
      <w:r w:rsidR="00614AD2" w:rsidRPr="002469AC">
        <w:rPr>
          <w:rFonts w:ascii="TH Sarabun New" w:hAnsi="TH Sarabun New" w:cs="TH Sarabun New"/>
        </w:rPr>
        <w:t>2.</w:t>
      </w:r>
      <w:r w:rsidRPr="002469AC">
        <w:rPr>
          <w:rFonts w:ascii="TH Sarabun New" w:hAnsi="TH Sarabun New" w:cs="TH Sarabun New"/>
        </w:rPr>
        <w:t>2.</w:t>
      </w:r>
      <w:r w:rsidR="007F5532">
        <w:rPr>
          <w:rFonts w:ascii="TH Sarabun New" w:hAnsi="TH Sarabun New" w:cs="TH Sarabun New" w:hint="cs"/>
          <w:cs/>
        </w:rPr>
        <w:t>1</w:t>
      </w:r>
      <w:r w:rsidR="00614AD2" w:rsidRPr="002469AC">
        <w:rPr>
          <w:rFonts w:ascii="TH Sarabun New" w:hAnsi="TH Sarabun New" w:cs="TH Sarabun New"/>
        </w:rPr>
        <w:t xml:space="preserve"> JavaScript</w:t>
      </w:r>
      <w:bookmarkEnd w:id="9"/>
    </w:p>
    <w:p w14:paraId="06B10427" w14:textId="360471F1" w:rsidR="00FD2D60" w:rsidRPr="002469AC" w:rsidRDefault="00C55887" w:rsidP="00634D74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>ภาษาสคริปต์เชิง</w:t>
      </w:r>
      <w:r w:rsidR="00AE792F">
        <w:rPr>
          <w:rStyle w:val="5yl5"/>
          <w:rFonts w:ascii="TH Sarabun New" w:hAnsi="TH Sarabun New" w:cs="TH Sarabun New"/>
          <w:sz w:val="32"/>
          <w:szCs w:val="32"/>
          <w:cs/>
        </w:rPr>
        <w:t>วัตถุ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หรือ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>JavaScript (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>จาวาสคริปต์) เป็นภาษาคอมพิ</w:t>
      </w:r>
      <w:bookmarkStart w:id="10" w:name="_GoBack"/>
      <w:bookmarkEnd w:id="10"/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วเตอร์ที่ใช้กันอย่างแพร่หลายในอินเทอร์เน็ต </w:t>
      </w:r>
      <w:r w:rsidR="00AE792F">
        <w:rPr>
          <w:rStyle w:val="5yl5"/>
          <w:rFonts w:ascii="TH Sarabun New" w:hAnsi="TH Sarabun New" w:cs="TH Sarabun New" w:hint="cs"/>
          <w:sz w:val="32"/>
          <w:szCs w:val="32"/>
          <w:cs/>
        </w:rPr>
        <w:t>ได้รับ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ความนิยมเป็นอย่างสูง รวมถึงใช้งานอย่างกว้างขวางในอินเทอร์เน็ต เพื่อให้เว็บไซต์สามารถโต้ตอบกับผู้ใช้งานและทำให้ประสบการณ์ของผู้ใช้งานดียิ่งขึ้น โดยภาษา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JavaScript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จะมีมาตราฐานที่ชื่อ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ECMA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เพื่อให้บราวเซอร์แปลคำสั่ง ดังนั้น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JavaScript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จึงสามารถทำงานเฉพาะบนบราวเซอร์ที่สนับสนุนซึ่งปัจจุบันบราวเซอร์เกือบทั้งหมดเว้นแต่มาตราฐานใหม่ของ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ECMA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ซึ่งบางบราวเซอร์อาจไม่รองรับ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JavaScript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>ถูกพัฒนาขึ้นโดย เน็ตสเคปคอมมิวนิเคชันส์ (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Netscape Communications Corporation)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โดยใช้ชื่อว่า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Live 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ต่อมาได้มีการพัฒนา </w:t>
      </w:r>
      <w:proofErr w:type="spellStart"/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>LiveScript</w:t>
      </w:r>
      <w:proofErr w:type="spellEnd"/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ขึ้นมาใหม่เมื่อ ปี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2538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แล้วตั้งชื่อใหม่ว่า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>JavaScript Java</w:t>
      </w:r>
      <w:r w:rsidR="00686C90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>สามารถทำให้ มีลูกเล่น ต่าง ๆ มากมาย และยังสามารถโต้ตอบกับผู้ใช้ได้อย่างทันที เช่น การจัดการการคลิกโต้ตอบกับผู้ใช้ การทำเว็บไซต์ให้ตอบสนองทั้งโทรศัพท์และคอมพิวเตอร์ เป็นต้น</w:t>
      </w:r>
      <w:r w:rsidR="001B6AA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B6AA4" w:rsidRPr="002469AC">
        <w:rPr>
          <w:rFonts w:ascii="TH Sarabun New" w:hAnsi="TH Sarabun New" w:cs="TH Sarabun New"/>
          <w:sz w:val="32"/>
          <w:szCs w:val="32"/>
        </w:rPr>
        <w:t xml:space="preserve">(Brendan </w:t>
      </w:r>
      <w:proofErr w:type="spellStart"/>
      <w:r w:rsidR="001B6AA4" w:rsidRPr="002469AC">
        <w:rPr>
          <w:rFonts w:ascii="TH Sarabun New" w:hAnsi="TH Sarabun New" w:cs="TH Sarabun New"/>
          <w:sz w:val="32"/>
          <w:szCs w:val="32"/>
        </w:rPr>
        <w:t>Eich</w:t>
      </w:r>
      <w:proofErr w:type="spellEnd"/>
      <w:r w:rsidR="00D43252" w:rsidRPr="002469AC">
        <w:rPr>
          <w:rFonts w:ascii="TH Sarabun New" w:hAnsi="TH Sarabun New" w:cs="TH Sarabun New"/>
          <w:sz w:val="32"/>
          <w:szCs w:val="32"/>
        </w:rPr>
        <w:t>,</w:t>
      </w:r>
      <w:r w:rsidR="001B6AA4" w:rsidRPr="002469AC">
        <w:rPr>
          <w:rFonts w:ascii="TH Sarabun New" w:hAnsi="TH Sarabun New" w:cs="TH Sarabun New"/>
          <w:sz w:val="32"/>
          <w:szCs w:val="32"/>
        </w:rPr>
        <w:t xml:space="preserve"> 2538)</w:t>
      </w:r>
    </w:p>
    <w:p w14:paraId="4FF90EB4" w14:textId="063D5881" w:rsidR="00C0467C" w:rsidRPr="002469AC" w:rsidRDefault="006B5B36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11" w:name="_Toc8888896"/>
      <w:r w:rsidR="00614AD2" w:rsidRPr="002469AC">
        <w:rPr>
          <w:rFonts w:ascii="TH Sarabun New" w:hAnsi="TH Sarabun New" w:cs="TH Sarabun New"/>
        </w:rPr>
        <w:t>2.</w:t>
      </w:r>
      <w:r w:rsidRPr="002469AC">
        <w:rPr>
          <w:rFonts w:ascii="TH Sarabun New" w:hAnsi="TH Sarabun New" w:cs="TH Sarabun New"/>
        </w:rPr>
        <w:t>2.</w:t>
      </w:r>
      <w:r w:rsidR="007F5532">
        <w:rPr>
          <w:rFonts w:ascii="TH Sarabun New" w:hAnsi="TH Sarabun New" w:cs="TH Sarabun New" w:hint="cs"/>
          <w:cs/>
        </w:rPr>
        <w:t>2</w:t>
      </w:r>
      <w:r w:rsidR="00C0467C" w:rsidRPr="002469AC">
        <w:rPr>
          <w:rFonts w:ascii="TH Sarabun New" w:hAnsi="TH Sarabun New" w:cs="TH Sarabun New"/>
        </w:rPr>
        <w:t xml:space="preserve"> </w:t>
      </w:r>
      <w:r w:rsidR="008B26F4">
        <w:rPr>
          <w:rFonts w:ascii="TH Sarabun New" w:hAnsi="TH Sarabun New" w:cs="TH Sarabun New"/>
        </w:rPr>
        <w:t>OpenGL</w:t>
      </w:r>
      <w:r w:rsidR="008B26F4" w:rsidRPr="002469AC" w:rsidDel="007F5532">
        <w:rPr>
          <w:rFonts w:ascii="TH Sarabun New" w:hAnsi="TH Sarabun New" w:cs="TH Sarabun New"/>
        </w:rPr>
        <w:t xml:space="preserve"> </w:t>
      </w:r>
      <w:r w:rsidR="008B26F4">
        <w:rPr>
          <w:rFonts w:ascii="TH Sarabun New" w:hAnsi="TH Sarabun New" w:cs="TH Sarabun New"/>
        </w:rPr>
        <w:t xml:space="preserve">And </w:t>
      </w:r>
      <w:bookmarkEnd w:id="11"/>
      <w:r w:rsidR="007F5532">
        <w:rPr>
          <w:rFonts w:ascii="TH Sarabun New" w:hAnsi="TH Sarabun New" w:cs="TH Sarabun New"/>
        </w:rPr>
        <w:t>W</w:t>
      </w:r>
      <w:r w:rsidR="008B26F4">
        <w:rPr>
          <w:rFonts w:ascii="TH Sarabun New" w:hAnsi="TH Sarabun New" w:cs="TH Sarabun New"/>
        </w:rPr>
        <w:t>ebGL</w:t>
      </w:r>
    </w:p>
    <w:p w14:paraId="63058E1B" w14:textId="77777777" w:rsidR="008B26F4" w:rsidRDefault="00C55887" w:rsidP="00634D74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8B26F4" w:rsidRPr="008B26F4">
        <w:rPr>
          <w:rFonts w:ascii="TH Sarabun New" w:hAnsi="TH Sarabun New" w:cs="TH Sarabun New"/>
          <w:sz w:val="32"/>
          <w:szCs w:val="32"/>
        </w:rPr>
        <w:t xml:space="preserve">OpenGL (Open Graphics Library) 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8B26F4" w:rsidRPr="008B26F4">
        <w:rPr>
          <w:rFonts w:ascii="TH Sarabun New" w:hAnsi="TH Sarabun New" w:cs="TH Sarabun New"/>
          <w:sz w:val="32"/>
          <w:szCs w:val="32"/>
        </w:rPr>
        <w:t xml:space="preserve">API 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>ข้ามภาษาข้ามแพลตฟอร์มสำหรับ</w:t>
      </w:r>
      <w:r w:rsidR="008B26F4">
        <w:rPr>
          <w:rFonts w:ascii="TH Sarabun New" w:hAnsi="TH Sarabun New" w:cs="TH Sarabun New" w:hint="cs"/>
          <w:sz w:val="32"/>
          <w:szCs w:val="32"/>
          <w:cs/>
        </w:rPr>
        <w:t>สร้าง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>กราฟิก 2</w:t>
      </w:r>
      <w:r w:rsidR="008B26F4">
        <w:rPr>
          <w:rFonts w:ascii="TH Sarabun New" w:hAnsi="TH Sarabun New" w:cs="TH Sarabun New" w:hint="cs"/>
          <w:sz w:val="32"/>
          <w:szCs w:val="32"/>
          <w:cs/>
        </w:rPr>
        <w:t xml:space="preserve"> มิติ</w:t>
      </w:r>
      <w:r w:rsidR="008B26F4" w:rsidRPr="008B26F4">
        <w:rPr>
          <w:rFonts w:ascii="TH Sarabun New" w:hAnsi="TH Sarabun New" w:cs="TH Sarabun New"/>
          <w:sz w:val="32"/>
          <w:szCs w:val="32"/>
        </w:rPr>
        <w:t xml:space="preserve"> 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>และ 3</w:t>
      </w:r>
      <w:r w:rsidR="008B26F4">
        <w:rPr>
          <w:rFonts w:ascii="TH Sarabun New" w:hAnsi="TH Sarabun New" w:cs="TH Sarabun New" w:hint="cs"/>
          <w:sz w:val="32"/>
          <w:szCs w:val="32"/>
          <w:cs/>
        </w:rPr>
        <w:t xml:space="preserve"> มิติ</w:t>
      </w:r>
      <w:r w:rsidR="008B26F4" w:rsidRPr="008B26F4">
        <w:rPr>
          <w:rFonts w:ascii="TH Sarabun New" w:hAnsi="TH Sarabun New" w:cs="TH Sarabun New"/>
          <w:sz w:val="32"/>
          <w:szCs w:val="32"/>
        </w:rPr>
        <w:t xml:space="preserve"> </w:t>
      </w:r>
      <w:r w:rsidR="008B26F4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 xml:space="preserve">ชุดของคำสั่ง </w:t>
      </w:r>
      <w:r w:rsidR="008B26F4" w:rsidRPr="008B26F4">
        <w:rPr>
          <w:rFonts w:ascii="TH Sarabun New" w:hAnsi="TH Sarabun New" w:cs="TH Sarabun New"/>
          <w:sz w:val="32"/>
          <w:szCs w:val="32"/>
        </w:rPr>
        <w:t>OpenGL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 xml:space="preserve">4.5 เป็น </w:t>
      </w:r>
      <w:r w:rsidR="008B26F4" w:rsidRPr="008B26F4">
        <w:rPr>
          <w:rFonts w:ascii="TH Sarabun New" w:hAnsi="TH Sarabun New" w:cs="TH Sarabun New"/>
          <w:sz w:val="32"/>
          <w:szCs w:val="32"/>
        </w:rPr>
        <w:t xml:space="preserve">OpenGL </w:t>
      </w:r>
      <w:r w:rsidR="008B26F4" w:rsidRPr="008B26F4">
        <w:rPr>
          <w:rFonts w:ascii="TH Sarabun New" w:hAnsi="TH Sarabun New" w:cs="TH Sarabun New"/>
          <w:sz w:val="32"/>
          <w:szCs w:val="32"/>
          <w:cs/>
        </w:rPr>
        <w:t>เวอร์ชัน</w:t>
      </w:r>
      <w:r w:rsidR="008B26F4">
        <w:rPr>
          <w:rFonts w:ascii="TH Sarabun New" w:hAnsi="TH Sarabun New" w:cs="TH Sarabun New" w:hint="cs"/>
          <w:sz w:val="32"/>
          <w:szCs w:val="32"/>
          <w:cs/>
        </w:rPr>
        <w:t>ปัจจุบัน</w:t>
      </w:r>
    </w:p>
    <w:p w14:paraId="5A797A5B" w14:textId="6393FE9E" w:rsidR="008B26F4" w:rsidRDefault="008B26F4" w:rsidP="008B26F4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8B26F4">
        <w:rPr>
          <w:rFonts w:ascii="TH Sarabun New" w:hAnsi="TH Sarabun New" w:cs="TH Sarabun New"/>
          <w:sz w:val="32"/>
          <w:szCs w:val="32"/>
        </w:rPr>
        <w:t>WebGL (Web Graphics Library</w:t>
      </w:r>
      <w:r w:rsidRPr="008B26F4">
        <w:rPr>
          <w:rFonts w:ascii="TH Sarabun New" w:hAnsi="TH Sarabun New" w:cs="TH Sarabun New"/>
          <w:sz w:val="32"/>
          <w:szCs w:val="32"/>
          <w:cs/>
        </w:rPr>
        <w:t>) เป็นมาตรฐานใหม่สำหรับกราฟิก 3</w:t>
      </w:r>
      <w:r w:rsidRPr="008B26F4">
        <w:rPr>
          <w:rFonts w:ascii="TH Sarabun New" w:hAnsi="TH Sarabun New" w:cs="TH Sarabun New"/>
          <w:sz w:val="32"/>
          <w:szCs w:val="32"/>
        </w:rPr>
        <w:t xml:space="preserve">D </w:t>
      </w:r>
      <w:r w:rsidRPr="008B26F4">
        <w:rPr>
          <w:rFonts w:ascii="TH Sarabun New" w:hAnsi="TH Sarabun New" w:cs="TH Sarabun New"/>
          <w:sz w:val="32"/>
          <w:szCs w:val="32"/>
          <w:cs/>
        </w:rPr>
        <w:t>บนเว็บ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ถูก</w:t>
      </w:r>
      <w:r w:rsidRPr="008B26F4">
        <w:rPr>
          <w:rFonts w:ascii="TH Sarabun New" w:hAnsi="TH Sarabun New" w:cs="TH Sarabun New"/>
          <w:sz w:val="32"/>
          <w:szCs w:val="32"/>
          <w:cs/>
        </w:rPr>
        <w:t>ออกแบบมาเพื่อ</w:t>
      </w:r>
      <w:r w:rsidR="00AE792F">
        <w:rPr>
          <w:rFonts w:ascii="TH Sarabun New" w:hAnsi="TH Sarabun New" w:cs="TH Sarabun New"/>
          <w:sz w:val="32"/>
          <w:szCs w:val="32"/>
          <w:cs/>
        </w:rPr>
        <w:t>วัตถุ</w:t>
      </w:r>
      <w:r w:rsidRPr="008B26F4">
        <w:rPr>
          <w:rFonts w:ascii="TH Sarabun New" w:hAnsi="TH Sarabun New" w:cs="TH Sarabun New"/>
          <w:sz w:val="32"/>
          <w:szCs w:val="32"/>
          <w:cs/>
        </w:rPr>
        <w:t>ประสงค์ในการแสดงผลกราฟิก 2</w:t>
      </w:r>
      <w:r w:rsidRPr="008B26F4">
        <w:rPr>
          <w:rFonts w:ascii="TH Sarabun New" w:hAnsi="TH Sarabun New" w:cs="TH Sarabun New"/>
          <w:sz w:val="32"/>
          <w:szCs w:val="32"/>
        </w:rPr>
        <w:t xml:space="preserve">D </w:t>
      </w:r>
      <w:r w:rsidRPr="008B26F4">
        <w:rPr>
          <w:rFonts w:ascii="TH Sarabun New" w:hAnsi="TH Sarabun New" w:cs="TH Sarabun New"/>
          <w:sz w:val="32"/>
          <w:szCs w:val="32"/>
          <w:cs/>
        </w:rPr>
        <w:t>และกราฟิก 3</w:t>
      </w:r>
      <w:r w:rsidRPr="008B26F4">
        <w:rPr>
          <w:rFonts w:ascii="TH Sarabun New" w:hAnsi="TH Sarabun New" w:cs="TH Sarabun New"/>
          <w:sz w:val="32"/>
          <w:szCs w:val="32"/>
        </w:rPr>
        <w:t xml:space="preserve">D </w:t>
      </w:r>
      <w:r w:rsidRPr="008B26F4">
        <w:rPr>
          <w:rFonts w:ascii="TH Sarabun New" w:hAnsi="TH Sarabun New" w:cs="TH Sarabun New"/>
          <w:sz w:val="32"/>
          <w:szCs w:val="32"/>
          <w:cs/>
        </w:rPr>
        <w:t>แบบ</w:t>
      </w:r>
      <w:r w:rsidRPr="008B26F4">
        <w:rPr>
          <w:rFonts w:ascii="TH Sarabun New" w:hAnsi="TH Sarabun New" w:cs="TH Sarabun New"/>
          <w:sz w:val="32"/>
          <w:szCs w:val="32"/>
          <w:cs/>
        </w:rPr>
        <w:t>สามารถโต้ตอบกับผู้ใช้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26F4">
        <w:rPr>
          <w:rFonts w:ascii="TH Sarabun New" w:hAnsi="TH Sarabun New" w:cs="TH Sarabun New"/>
          <w:sz w:val="32"/>
          <w:szCs w:val="32"/>
          <w:cs/>
        </w:rPr>
        <w:t>ท</w:t>
      </w:r>
      <w:r w:rsidRPr="000E7314">
        <w:rPr>
          <w:rFonts w:ascii="TH Sarabun New" w:hAnsi="TH Sarabun New" w:cs="TH Sarabun New"/>
          <w:sz w:val="32"/>
          <w:szCs w:val="32"/>
          <w:cs/>
        </w:rPr>
        <w:t>ี่ถูกแยกออก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มาจาก </w:t>
      </w:r>
      <w:r w:rsidRPr="008B26F4">
        <w:rPr>
          <w:rFonts w:ascii="TH Sarabun New" w:hAnsi="TH Sarabun New" w:cs="TH Sarabun New"/>
          <w:sz w:val="32"/>
          <w:szCs w:val="32"/>
        </w:rPr>
        <w:t xml:space="preserve">ES </w:t>
      </w:r>
      <w:r w:rsidRPr="008B26F4">
        <w:rPr>
          <w:rFonts w:ascii="TH Sarabun New" w:hAnsi="TH Sarabun New" w:cs="TH Sarabun New"/>
          <w:sz w:val="32"/>
          <w:szCs w:val="32"/>
          <w:cs/>
        </w:rPr>
        <w:t>2.0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(</w:t>
      </w:r>
      <w:r w:rsidRPr="008B26F4">
        <w:rPr>
          <w:rFonts w:ascii="TH Sarabun New" w:hAnsi="TH Sarabun New" w:cs="TH Sarabun New"/>
          <w:sz w:val="32"/>
          <w:szCs w:val="32"/>
        </w:rPr>
        <w:t>Embedded Systems</w:t>
      </w:r>
      <w:r>
        <w:rPr>
          <w:rFonts w:ascii="TH Sarabun New" w:hAnsi="TH Sarabun New" w:cs="TH Sarabun New"/>
          <w:sz w:val="32"/>
          <w:szCs w:val="32"/>
        </w:rPr>
        <w:t>)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ของ </w:t>
      </w:r>
      <w:r w:rsidRPr="008B26F4">
        <w:rPr>
          <w:rFonts w:ascii="TH Sarabun New" w:hAnsi="TH Sarabun New" w:cs="TH Sarabun New"/>
          <w:sz w:val="32"/>
          <w:szCs w:val="32"/>
        </w:rPr>
        <w:t xml:space="preserve">OpenGL </w:t>
      </w:r>
      <w:r w:rsidRPr="008B26F4">
        <w:rPr>
          <w:rFonts w:ascii="TH Sarabun New" w:hAnsi="TH Sarabun New" w:cs="TH Sarabun New"/>
          <w:sz w:val="32"/>
          <w:szCs w:val="32"/>
          <w:cs/>
        </w:rPr>
        <w:t>ซึ่งเป็น 3</w:t>
      </w:r>
      <w:r w:rsidRPr="008B26F4">
        <w:rPr>
          <w:rFonts w:ascii="TH Sarabun New" w:hAnsi="TH Sarabun New" w:cs="TH Sarabun New"/>
          <w:sz w:val="32"/>
          <w:szCs w:val="32"/>
        </w:rPr>
        <w:t xml:space="preserve">D API </w:t>
      </w:r>
      <w:r w:rsidRPr="008B26F4">
        <w:rPr>
          <w:rFonts w:ascii="TH Sarabun New" w:hAnsi="TH Sarabun New" w:cs="TH Sarabun New"/>
          <w:sz w:val="32"/>
          <w:szCs w:val="32"/>
          <w:cs/>
        </w:rPr>
        <w:t>ระดับต่ำสำหรับโทรศัพท์และอุปกรณ์</w:t>
      </w:r>
      <w:r>
        <w:rPr>
          <w:rFonts w:ascii="TH Sarabun New" w:hAnsi="TH Sarabun New" w:cs="TH Sarabun New" w:hint="cs"/>
          <w:sz w:val="32"/>
          <w:szCs w:val="32"/>
          <w:cs/>
        </w:rPr>
        <w:t>พกพา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อื่นๆ </w:t>
      </w:r>
      <w:r w:rsidRPr="008B26F4">
        <w:rPr>
          <w:rFonts w:ascii="TH Sarabun New" w:hAnsi="TH Sarabun New" w:cs="TH Sarabun New"/>
          <w:sz w:val="32"/>
          <w:szCs w:val="32"/>
        </w:rPr>
        <w:t xml:space="preserve">WebGL </w:t>
      </w:r>
      <w:r w:rsidRPr="008B26F4">
        <w:rPr>
          <w:rFonts w:ascii="TH Sarabun New" w:hAnsi="TH Sarabun New" w:cs="TH Sarabun New"/>
          <w:sz w:val="32"/>
          <w:szCs w:val="32"/>
          <w:cs/>
        </w:rPr>
        <w:t>ทำงานที่คล้ายคลึงกัน</w:t>
      </w:r>
      <w:r>
        <w:rPr>
          <w:rFonts w:ascii="TH Sarabun New" w:hAnsi="TH Sarabun New" w:cs="TH Sarabun New" w:hint="cs"/>
          <w:sz w:val="32"/>
          <w:szCs w:val="32"/>
          <w:cs/>
        </w:rPr>
        <w:t>กับ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26F4">
        <w:rPr>
          <w:rFonts w:ascii="TH Sarabun New" w:hAnsi="TH Sarabun New" w:cs="TH Sarabun New"/>
          <w:sz w:val="32"/>
          <w:szCs w:val="32"/>
        </w:rPr>
        <w:t xml:space="preserve">ES </w:t>
      </w:r>
      <w:r w:rsidRPr="008B26F4">
        <w:rPr>
          <w:rFonts w:ascii="TH Sarabun New" w:hAnsi="TH Sarabun New" w:cs="TH Sarabun New"/>
          <w:sz w:val="32"/>
          <w:szCs w:val="32"/>
          <w:cs/>
        </w:rPr>
        <w:t>2.</w:t>
      </w:r>
      <w:r>
        <w:rPr>
          <w:rFonts w:ascii="TH Sarabun New" w:hAnsi="TH Sarabun New" w:cs="TH Sarabun New"/>
          <w:sz w:val="32"/>
          <w:szCs w:val="32"/>
        </w:rPr>
        <w:t>0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และทำงานได้ดีกับ</w:t>
      </w:r>
      <w:r w:rsidRPr="008B26F4">
        <w:rPr>
          <w:rFonts w:ascii="TH Sarabun New" w:hAnsi="TH Sarabun New" w:cs="TH Sarabun New"/>
          <w:sz w:val="32"/>
          <w:szCs w:val="32"/>
          <w:cs/>
        </w:rPr>
        <w:t>หน่วยประมวลผลกราฟิก (</w:t>
      </w:r>
      <w:r w:rsidRPr="008B26F4">
        <w:rPr>
          <w:rFonts w:ascii="TH Sarabun New" w:hAnsi="TH Sarabun New" w:cs="TH Sarabun New"/>
          <w:sz w:val="32"/>
          <w:szCs w:val="32"/>
        </w:rPr>
        <w:t>GPU)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3 มิติที่ทันสมัย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7F763A72" w14:textId="1E246FD3" w:rsidR="00960A3B" w:rsidRPr="002469AC" w:rsidRDefault="008B26F4" w:rsidP="008B26F4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ในการใช้งานจริงบนเว็บไซต์</w:t>
      </w:r>
      <w:r>
        <w:rPr>
          <w:rFonts w:ascii="TH Sarabun New" w:hAnsi="TH Sarabun New" w:cs="TH Sarabun New" w:hint="cs"/>
          <w:sz w:val="32"/>
          <w:szCs w:val="32"/>
          <w:cs/>
        </w:rPr>
        <w:t>ออนไลน์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26F4">
        <w:rPr>
          <w:rFonts w:ascii="TH Sarabun New" w:hAnsi="TH Sarabun New" w:cs="TH Sarabun New"/>
          <w:sz w:val="32"/>
          <w:szCs w:val="32"/>
        </w:rPr>
        <w:t xml:space="preserve">JavaScript API </w:t>
      </w:r>
      <w:r w:rsidRPr="008B26F4">
        <w:rPr>
          <w:rFonts w:ascii="TH Sarabun New" w:hAnsi="TH Sarabun New" w:cs="TH Sarabun New"/>
          <w:sz w:val="32"/>
          <w:szCs w:val="32"/>
          <w:cs/>
        </w:rPr>
        <w:t>ที่สามารถใช้</w:t>
      </w:r>
      <w:r>
        <w:rPr>
          <w:rFonts w:ascii="TH Sarabun New" w:hAnsi="TH Sarabun New" w:cs="TH Sarabun New" w:hint="cs"/>
          <w:sz w:val="32"/>
          <w:szCs w:val="32"/>
          <w:cs/>
        </w:rPr>
        <w:t>งานร่วมกับ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B26F4">
        <w:rPr>
          <w:rFonts w:ascii="TH Sarabun New" w:hAnsi="TH Sarabun New" w:cs="TH Sarabun New"/>
          <w:sz w:val="32"/>
          <w:szCs w:val="32"/>
        </w:rPr>
        <w:t>HTML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 </w:t>
      </w:r>
      <w:r w:rsidRPr="008B26F4">
        <w:rPr>
          <w:rFonts w:ascii="TH Sarabun New" w:hAnsi="TH Sarabun New" w:cs="TH Sarabun New"/>
          <w:sz w:val="32"/>
          <w:szCs w:val="32"/>
        </w:rPr>
        <w:t xml:space="preserve">WebGL 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ถูกเขียนภายในแท็ก </w:t>
      </w:r>
      <w:r w:rsidRPr="008B26F4">
        <w:rPr>
          <w:rFonts w:ascii="TH Sarabun New" w:hAnsi="TH Sarabun New" w:cs="TH Sarabun New"/>
          <w:sz w:val="32"/>
          <w:szCs w:val="32"/>
        </w:rPr>
        <w:t xml:space="preserve">&lt;canvas&gt; 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8B26F4">
        <w:rPr>
          <w:rFonts w:ascii="TH Sarabun New" w:hAnsi="TH Sarabun New" w:cs="TH Sarabun New"/>
          <w:sz w:val="32"/>
          <w:szCs w:val="32"/>
        </w:rPr>
        <w:t>HTML</w:t>
      </w:r>
      <w:r w:rsidRPr="008B26F4">
        <w:rPr>
          <w:rFonts w:ascii="TH Sarabun New" w:hAnsi="TH Sarabun New" w:cs="TH Sarabun New"/>
          <w:sz w:val="32"/>
          <w:szCs w:val="32"/>
          <w:cs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ซึ่ง</w:t>
      </w:r>
      <w:r w:rsidRPr="008B26F4">
        <w:rPr>
          <w:rFonts w:ascii="TH Sarabun New" w:hAnsi="TH Sarabun New" w:cs="TH Sarabun New"/>
          <w:sz w:val="32"/>
          <w:szCs w:val="32"/>
          <w:cs/>
        </w:rPr>
        <w:t>เป็นข้อกำหนดที่อนุญาตให้</w:t>
      </w:r>
      <w:r>
        <w:rPr>
          <w:rFonts w:ascii="TH Sarabun New" w:hAnsi="TH Sarabun New" w:cs="TH Sarabun New" w:hint="cs"/>
          <w:sz w:val="32"/>
          <w:szCs w:val="32"/>
          <w:cs/>
        </w:rPr>
        <w:t>เว็บ</w:t>
      </w:r>
      <w:r w:rsidRPr="008B26F4">
        <w:rPr>
          <w:rFonts w:ascii="TH Sarabun New" w:hAnsi="TH Sarabun New" w:cs="TH Sarabun New"/>
          <w:sz w:val="32"/>
          <w:szCs w:val="32"/>
          <w:cs/>
        </w:rPr>
        <w:t>เบราว์เซอร์สามารถเข้าถึงหน่วยประมวลผลกราฟิกในคอมพิวเตอร์</w:t>
      </w:r>
      <w:r>
        <w:rPr>
          <w:rFonts w:ascii="TH Sarabun New" w:hAnsi="TH Sarabun New" w:cs="TH Sarabun New" w:hint="cs"/>
          <w:sz w:val="32"/>
          <w:szCs w:val="32"/>
          <w:cs/>
        </w:rPr>
        <w:t>หรืออุปกรณ์</w:t>
      </w:r>
      <w:r w:rsidRPr="008B26F4">
        <w:rPr>
          <w:rFonts w:ascii="TH Sarabun New" w:hAnsi="TH Sarabun New" w:cs="TH Sarabun New"/>
          <w:sz w:val="32"/>
          <w:szCs w:val="32"/>
          <w:cs/>
        </w:rPr>
        <w:t>ที่ใช้งานอยู่</w:t>
      </w:r>
      <w:r w:rsidRPr="008B26F4" w:rsidDel="008B26F4">
        <w:rPr>
          <w:rFonts w:ascii="TH Sarabun New" w:hAnsi="TH Sarabun New" w:cs="TH Sarabun New"/>
          <w:sz w:val="32"/>
          <w:szCs w:val="32"/>
        </w:rPr>
        <w:t xml:space="preserve"> </w:t>
      </w:r>
      <w:r w:rsidR="005C216B">
        <w:rPr>
          <w:rFonts w:ascii="TH Sarabun New" w:hAnsi="TH Sarabun New" w:cs="TH Sarabun New"/>
          <w:sz w:val="32"/>
          <w:szCs w:val="32"/>
        </w:rPr>
        <w:t>(</w:t>
      </w:r>
      <w:proofErr w:type="spellStart"/>
      <w:r w:rsidR="005C216B" w:rsidRPr="005C216B">
        <w:rPr>
          <w:rFonts w:ascii="TH Sarabun New" w:hAnsi="TH Sarabun New" w:cs="TH Sarabun New"/>
          <w:sz w:val="32"/>
          <w:szCs w:val="32"/>
        </w:rPr>
        <w:t>Mohtashim</w:t>
      </w:r>
      <w:proofErr w:type="spellEnd"/>
      <w:r w:rsidR="005C216B">
        <w:rPr>
          <w:rFonts w:ascii="TH Sarabun New" w:hAnsi="TH Sarabun New" w:cs="TH Sarabun New"/>
          <w:sz w:val="32"/>
          <w:szCs w:val="32"/>
        </w:rPr>
        <w:t xml:space="preserve"> </w:t>
      </w:r>
      <w:r w:rsidR="005C216B" w:rsidRPr="005C216B">
        <w:rPr>
          <w:rFonts w:ascii="TH Sarabun New" w:hAnsi="TH Sarabun New" w:cs="TH Sarabun New"/>
          <w:sz w:val="32"/>
          <w:szCs w:val="32"/>
        </w:rPr>
        <w:t>AMU alumni,</w:t>
      </w:r>
      <w:r w:rsidR="005C216B">
        <w:rPr>
          <w:rFonts w:ascii="TH Sarabun New" w:hAnsi="TH Sarabun New" w:cs="TH Sarabun New"/>
          <w:sz w:val="32"/>
          <w:szCs w:val="32"/>
        </w:rPr>
        <w:t xml:space="preserve"> 2006)</w:t>
      </w:r>
    </w:p>
    <w:p w14:paraId="75AD1A93" w14:textId="0401EC31" w:rsidR="0075131B" w:rsidRPr="002469AC" w:rsidRDefault="006B5B36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12" w:name="_Toc8888897"/>
      <w:r w:rsidR="00614AD2" w:rsidRPr="002469AC">
        <w:rPr>
          <w:rFonts w:ascii="TH Sarabun New" w:hAnsi="TH Sarabun New" w:cs="TH Sarabun New"/>
        </w:rPr>
        <w:t>2.</w:t>
      </w:r>
      <w:r w:rsidRPr="002469AC">
        <w:rPr>
          <w:rFonts w:ascii="TH Sarabun New" w:hAnsi="TH Sarabun New" w:cs="TH Sarabun New"/>
        </w:rPr>
        <w:t>2.</w:t>
      </w:r>
      <w:r w:rsidR="00F139F7">
        <w:rPr>
          <w:rFonts w:ascii="TH Sarabun New" w:hAnsi="TH Sarabun New" w:cs="TH Sarabun New"/>
        </w:rPr>
        <w:t>3</w:t>
      </w:r>
      <w:r w:rsidR="00F139F7" w:rsidRPr="002469AC">
        <w:rPr>
          <w:rFonts w:ascii="TH Sarabun New" w:hAnsi="TH Sarabun New" w:cs="TH Sarabun New"/>
        </w:rPr>
        <w:t xml:space="preserve"> </w:t>
      </w:r>
      <w:r w:rsidR="0075131B" w:rsidRPr="002469AC">
        <w:rPr>
          <w:rFonts w:ascii="TH Sarabun New" w:hAnsi="TH Sarabun New" w:cs="TH Sarabun New"/>
        </w:rPr>
        <w:t>Visual Studio</w:t>
      </w:r>
      <w:bookmarkEnd w:id="12"/>
    </w:p>
    <w:p w14:paraId="0CE180A7" w14:textId="2CB8B223" w:rsidR="005A637E" w:rsidRPr="002469AC" w:rsidRDefault="00FD2D60" w:rsidP="005A63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eastAsia="Times New Roman" w:hAnsi="TH Sarabun New" w:cs="TH Sarabun New"/>
          <w:sz w:val="32"/>
          <w:szCs w:val="32"/>
          <w:cs/>
        </w:rPr>
        <w:tab/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คุณสมบัติใหม่เช่นการตรวจสอบความถูกต้องทางสถาปัตยกรรมสดช่วยให้พัฒนา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</w:rPr>
        <w:t xml:space="preserve">DevOps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>ก่อนหน้านี้ในกระบวนการพัฒนา นอกจากนี้การปรับปรุงคุณสมบัติยอดนิยม</w:t>
      </w:r>
      <w:r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>เช่นการนำรหัส</w:t>
      </w:r>
      <w:r w:rsidRPr="002469AC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</w:rPr>
        <w:t xml:space="preserve">IntelliSense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>การปรับโครงสร้างและการแก้ไขรหัสช่วยให้คุณประหยัดเวลาและความพยายามโดยไม่คำนึงถึงภาษาหรือแพลตฟอร์ม</w:t>
      </w:r>
      <w:r w:rsidRPr="002469AC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Visual Studio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สนับสนุนฟีเจอร์ภาษาการเขียนโปรแกรมล่าสุด ไม่ว่าจะทำงานกับ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C #, Visual Basic, C ++, Typescript, F #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หรือแม้แต่ภาษาของบุคคลที่สามเช่น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JavaScript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Python </w:t>
      </w:r>
      <w:r w:rsidR="00DD4993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(</w:t>
      </w:r>
      <w:proofErr w:type="spellStart"/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Luxsana</w:t>
      </w:r>
      <w:proofErr w:type="spellEnd"/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 xml:space="preserve"> </w:t>
      </w:r>
      <w:proofErr w:type="spellStart"/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Vathin</w:t>
      </w:r>
      <w:proofErr w:type="spellEnd"/>
      <w:r w:rsidR="00D43252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,</w:t>
      </w:r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 xml:space="preserve"> </w:t>
      </w:r>
      <w:r w:rsidR="006B57A9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2551</w:t>
      </w:r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)</w:t>
      </w:r>
    </w:p>
    <w:p w14:paraId="421134E6" w14:textId="18E3B766" w:rsidR="002D2461" w:rsidRDefault="002D2461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br w:type="page"/>
      </w:r>
    </w:p>
    <w:p w14:paraId="72FF87A3" w14:textId="3B20EF9B" w:rsidR="005A637E" w:rsidRPr="002469AC" w:rsidRDefault="005A637E" w:rsidP="005A637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5A438BD0" w14:textId="0FD364C9" w:rsidR="005C216B" w:rsidRDefault="005C216B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</w:rPr>
      </w:pPr>
      <w:bookmarkStart w:id="13" w:name="_Toc8888898"/>
    </w:p>
    <w:p w14:paraId="3BCE3F72" w14:textId="77777777" w:rsidR="005C216B" w:rsidRDefault="005C216B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</w:rPr>
      </w:pPr>
    </w:p>
    <w:p w14:paraId="78A9A51B" w14:textId="77777777" w:rsidR="005C216B" w:rsidRDefault="005C216B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bookmarkEnd w:id="13"/>
    <w:p w14:paraId="1F3DCD39" w14:textId="7B6C4CD8" w:rsidR="009C78E2" w:rsidRDefault="000306F0">
      <w:pPr>
        <w:tabs>
          <w:tab w:val="clear" w:pos="864"/>
          <w:tab w:val="clear" w:pos="1224"/>
          <w:tab w:val="clear" w:pos="1584"/>
        </w:tabs>
        <w:contextualSpacing w:val="0"/>
      </w:pPr>
      <w:r>
        <w:lastRenderedPageBreak/>
        <w:fldChar w:fldCharType="begin"/>
      </w:r>
      <w:r>
        <w:instrText xml:space="preserve"> HYPERLINK "https://patents.google.com/patent/US6385606B2/en" </w:instrText>
      </w:r>
      <w:r>
        <w:fldChar w:fldCharType="separate"/>
      </w:r>
      <w:r>
        <w:rPr>
          <w:rStyle w:val="Hyperlink"/>
        </w:rPr>
        <w:t>https://patents.google.com/pate</w:t>
      </w:r>
      <w:r>
        <w:rPr>
          <w:rStyle w:val="Hyperlink"/>
        </w:rPr>
        <w:t>n</w:t>
      </w:r>
      <w:r>
        <w:rPr>
          <w:rStyle w:val="Hyperlink"/>
        </w:rPr>
        <w:t>t/US6385606B2/en</w:t>
      </w:r>
      <w:r>
        <w:fldChar w:fldCharType="end"/>
      </w:r>
    </w:p>
    <w:p w14:paraId="04CCF821" w14:textId="4657AEA1" w:rsidR="00A433B2" w:rsidRDefault="00A433B2">
      <w:pPr>
        <w:tabs>
          <w:tab w:val="clear" w:pos="864"/>
          <w:tab w:val="clear" w:pos="1224"/>
          <w:tab w:val="clear" w:pos="1584"/>
        </w:tabs>
        <w:contextualSpacing w:val="0"/>
      </w:pPr>
    </w:p>
    <w:p w14:paraId="2CD32983" w14:textId="7FD5F5E2" w:rsidR="00A433B2" w:rsidRDefault="00A433B2">
      <w:pPr>
        <w:tabs>
          <w:tab w:val="clear" w:pos="864"/>
          <w:tab w:val="clear" w:pos="1224"/>
          <w:tab w:val="clear" w:pos="1584"/>
        </w:tabs>
        <w:contextualSpacing w:val="0"/>
      </w:pPr>
      <w:hyperlink r:id="rId12" w:history="1">
        <w:r>
          <w:rPr>
            <w:rStyle w:val="Hyperlink"/>
          </w:rPr>
          <w:t>https://www.shmoop.com/basic-geometry/three-d-prisms-cylinders-cones-spheres.html</w:t>
        </w:r>
      </w:hyperlink>
    </w:p>
    <w:p w14:paraId="4E46D08B" w14:textId="7CC2FF42" w:rsidR="00A433B2" w:rsidRDefault="00A433B2">
      <w:pPr>
        <w:tabs>
          <w:tab w:val="clear" w:pos="864"/>
          <w:tab w:val="clear" w:pos="1224"/>
          <w:tab w:val="clear" w:pos="1584"/>
        </w:tabs>
        <w:contextualSpacing w:val="0"/>
      </w:pPr>
      <w:hyperlink r:id="rId13" w:history="1">
        <w:r>
          <w:rPr>
            <w:rStyle w:val="Hyperlink"/>
          </w:rPr>
          <w:t>https://knowledge.autodesk.com/support/maya</w:t>
        </w:r>
        <w:r>
          <w:rPr>
            <w:rStyle w:val="Hyperlink"/>
          </w:rPr>
          <w:t>/</w:t>
        </w:r>
        <w:r>
          <w:rPr>
            <w:rStyle w:val="Hyperlink"/>
          </w:rPr>
          <w:t>learn-explore/caas/CloudHelp/cloudhelp/2015/ENU/Maya/files/Asts-Object-space-world-space-and-tangent-space-htm.html</w:t>
        </w:r>
      </w:hyperlink>
    </w:p>
    <w:p w14:paraId="245BCB6C" w14:textId="022EF4FC" w:rsidR="00A433B2" w:rsidRDefault="00A433B2">
      <w:pPr>
        <w:tabs>
          <w:tab w:val="clear" w:pos="864"/>
          <w:tab w:val="clear" w:pos="1224"/>
          <w:tab w:val="clear" w:pos="1584"/>
        </w:tabs>
        <w:contextualSpacing w:val="0"/>
      </w:pPr>
      <w:hyperlink r:id="rId14" w:history="1">
        <w:r>
          <w:rPr>
            <w:rStyle w:val="Hyperlink"/>
          </w:rPr>
          <w:t>http://www.fastgraph.com/help/defining_3D_</w:t>
        </w:r>
        <w:r>
          <w:rPr>
            <w:rStyle w:val="Hyperlink"/>
          </w:rPr>
          <w:t>o</w:t>
        </w:r>
        <w:r>
          <w:rPr>
            <w:rStyle w:val="Hyperlink"/>
          </w:rPr>
          <w:t>bjects.html</w:t>
        </w:r>
      </w:hyperlink>
    </w:p>
    <w:p w14:paraId="5E791F71" w14:textId="72ECDBC1" w:rsidR="00710009" w:rsidRDefault="00710009">
      <w:pPr>
        <w:tabs>
          <w:tab w:val="clear" w:pos="864"/>
          <w:tab w:val="clear" w:pos="1224"/>
          <w:tab w:val="clear" w:pos="1584"/>
        </w:tabs>
        <w:contextualSpacing w:val="0"/>
      </w:pPr>
      <w:hyperlink r:id="rId15" w:history="1">
        <w:r>
          <w:rPr>
            <w:rStyle w:val="Hyperlink"/>
          </w:rPr>
          <w:t>https://develop</w:t>
        </w:r>
        <w:r>
          <w:rPr>
            <w:rStyle w:val="Hyperlink"/>
          </w:rPr>
          <w:t>e</w:t>
        </w:r>
        <w:r>
          <w:rPr>
            <w:rStyle w:val="Hyperlink"/>
          </w:rPr>
          <w:t>r.tizen.org/ko/development/guides/native-application/graphics/opengl%C2%AE-es/vertex-shader?langswitch=ko</w:t>
        </w:r>
      </w:hyperlink>
    </w:p>
    <w:p w14:paraId="03B77A58" w14:textId="30DD45EE" w:rsidR="007F5532" w:rsidRDefault="007F5532">
      <w:pPr>
        <w:tabs>
          <w:tab w:val="clear" w:pos="864"/>
          <w:tab w:val="clear" w:pos="1224"/>
          <w:tab w:val="clear" w:pos="1584"/>
        </w:tabs>
        <w:contextualSpacing w:val="0"/>
      </w:pPr>
    </w:p>
    <w:p w14:paraId="33D08BA3" w14:textId="3C7C9191" w:rsidR="007F5532" w:rsidRDefault="007F5532">
      <w:pPr>
        <w:tabs>
          <w:tab w:val="clear" w:pos="864"/>
          <w:tab w:val="clear" w:pos="1224"/>
          <w:tab w:val="clear" w:pos="1584"/>
        </w:tabs>
        <w:contextualSpacing w:val="0"/>
      </w:pPr>
      <w:hyperlink r:id="rId16" w:history="1">
        <w:r>
          <w:rPr>
            <w:rStyle w:val="Hyperlink"/>
          </w:rPr>
          <w:t>https://www.tutorialsp</w:t>
        </w:r>
        <w:r>
          <w:rPr>
            <w:rStyle w:val="Hyperlink"/>
          </w:rPr>
          <w:t>o</w:t>
        </w:r>
        <w:r>
          <w:rPr>
            <w:rStyle w:val="Hyperlink"/>
          </w:rPr>
          <w:t>int.com/webgl/webgl_introduction.htm</w:t>
        </w:r>
      </w:hyperlink>
    </w:p>
    <w:p w14:paraId="11E94C15" w14:textId="77777777" w:rsidR="00182DD2" w:rsidRPr="002469AC" w:rsidRDefault="00182DD2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  <w:cs/>
        </w:rPr>
      </w:pPr>
    </w:p>
    <w:sectPr w:rsidR="00182DD2" w:rsidRPr="002469AC" w:rsidSect="008C5D65">
      <w:headerReference w:type="default" r:id="rId17"/>
      <w:pgSz w:w="11906" w:h="16838"/>
      <w:pgMar w:top="2160" w:right="1440" w:bottom="1440" w:left="2160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EE354A" w14:textId="77777777" w:rsidR="00A7352E" w:rsidRDefault="00A7352E" w:rsidP="00A41FA4">
      <w:pPr>
        <w:spacing w:after="0" w:line="240" w:lineRule="auto"/>
      </w:pPr>
      <w:r>
        <w:separator/>
      </w:r>
    </w:p>
    <w:p w14:paraId="1B7F151A" w14:textId="77777777" w:rsidR="00A7352E" w:rsidRDefault="00A7352E"/>
  </w:endnote>
  <w:endnote w:type="continuationSeparator" w:id="0">
    <w:p w14:paraId="7D5D29E4" w14:textId="77777777" w:rsidR="00A7352E" w:rsidRDefault="00A7352E" w:rsidP="00A41FA4">
      <w:pPr>
        <w:spacing w:after="0" w:line="240" w:lineRule="auto"/>
      </w:pPr>
      <w:r>
        <w:continuationSeparator/>
      </w:r>
    </w:p>
    <w:p w14:paraId="7A1D0ED4" w14:textId="77777777" w:rsidR="00A7352E" w:rsidRDefault="00A7352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  <w:embedRegular r:id="rId1" w:fontKey="{5D835AFA-CB13-4704-9BCD-3C4E101C1316}"/>
    <w:embedBold r:id="rId2" w:fontKey="{EF6B7B17-B4EA-46E3-AC0A-97EFDB01731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9F0D6788-7596-4F99-8E67-E59A3C626681}"/>
    <w:embedBold r:id="rId4" w:fontKey="{E0B221C0-6DDC-49C4-959F-688B172439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B44E64F8-B447-4C55-943A-43FFDEC3C4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C0ABC26E-40CC-49D0-A73F-6CDEDF7E505A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7" w:fontKey="{6C119D80-E926-4CB6-8592-9AAF8F19C08A}"/>
    <w:embedBold r:id="rId8" w:fontKey="{398E0F65-DDD9-488E-B168-ED689DBA2EF9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C6A3877B-5B58-4A16-BF6D-4FAB78283B3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1A7C0896-4EC1-47E4-9533-C960B200F40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8710C3D2-9058-4280-8AC6-FB90DEA01A1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C0E993F9-6562-427C-937B-471B33F40D3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26F559" w14:textId="77777777" w:rsidR="00A7352E" w:rsidRDefault="00A7352E" w:rsidP="00A41FA4">
      <w:pPr>
        <w:spacing w:after="0" w:line="240" w:lineRule="auto"/>
      </w:pPr>
      <w:r>
        <w:separator/>
      </w:r>
    </w:p>
    <w:p w14:paraId="229F4FF8" w14:textId="77777777" w:rsidR="00A7352E" w:rsidRDefault="00A7352E"/>
  </w:footnote>
  <w:footnote w:type="continuationSeparator" w:id="0">
    <w:p w14:paraId="22FFA57C" w14:textId="77777777" w:rsidR="00A7352E" w:rsidRDefault="00A7352E" w:rsidP="00A41FA4">
      <w:pPr>
        <w:spacing w:after="0" w:line="240" w:lineRule="auto"/>
      </w:pPr>
      <w:r>
        <w:continuationSeparator/>
      </w:r>
    </w:p>
    <w:p w14:paraId="447C54CC" w14:textId="77777777" w:rsidR="00A7352E" w:rsidRDefault="00A7352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01080397"/>
      <w:docPartObj>
        <w:docPartGallery w:val="Page Numbers (Top of Page)"/>
        <w:docPartUnique/>
      </w:docPartObj>
    </w:sdtPr>
    <w:sdtContent>
      <w:p w14:paraId="7661B6A3" w14:textId="6438EDCA" w:rsidR="00163E83" w:rsidRDefault="00163E8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19F68D" w14:textId="77777777" w:rsidR="00163E83" w:rsidRDefault="00163E8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674F3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65A2332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257C52B0"/>
    <w:multiLevelType w:val="hybridMultilevel"/>
    <w:tmpl w:val="4378B964"/>
    <w:lvl w:ilvl="0" w:tplc="CA940F46">
      <w:start w:val="1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4B71A1"/>
    <w:multiLevelType w:val="hybridMultilevel"/>
    <w:tmpl w:val="4F2A548C"/>
    <w:lvl w:ilvl="0" w:tplc="9948C656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 w15:restartNumberingAfterBreak="0">
    <w:nsid w:val="2DAA7DB0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33C706AA"/>
    <w:multiLevelType w:val="multilevel"/>
    <w:tmpl w:val="9E8839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3751700B"/>
    <w:multiLevelType w:val="hybridMultilevel"/>
    <w:tmpl w:val="42761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36917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C465F3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4E071EAA"/>
    <w:multiLevelType w:val="hybridMultilevel"/>
    <w:tmpl w:val="3D80B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C339E6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513E01C5"/>
    <w:multiLevelType w:val="hybridMultilevel"/>
    <w:tmpl w:val="CE2AB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130D81"/>
    <w:multiLevelType w:val="hybridMultilevel"/>
    <w:tmpl w:val="5CA80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FC7C65"/>
    <w:multiLevelType w:val="hybridMultilevel"/>
    <w:tmpl w:val="645454AC"/>
    <w:lvl w:ilvl="0" w:tplc="1CDA5AF2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 w15:restartNumberingAfterBreak="0">
    <w:nsid w:val="6EFE519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70AA6B89"/>
    <w:multiLevelType w:val="hybridMultilevel"/>
    <w:tmpl w:val="F794856E"/>
    <w:lvl w:ilvl="0" w:tplc="AFF847B2">
      <w:start w:val="1"/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4"/>
  </w:num>
  <w:num w:numId="5">
    <w:abstractNumId w:val="14"/>
  </w:num>
  <w:num w:numId="6">
    <w:abstractNumId w:val="10"/>
  </w:num>
  <w:num w:numId="7">
    <w:abstractNumId w:val="8"/>
  </w:num>
  <w:num w:numId="8">
    <w:abstractNumId w:val="0"/>
  </w:num>
  <w:num w:numId="9">
    <w:abstractNumId w:val="7"/>
  </w:num>
  <w:num w:numId="10">
    <w:abstractNumId w:val="15"/>
  </w:num>
  <w:num w:numId="11">
    <w:abstractNumId w:val="2"/>
  </w:num>
  <w:num w:numId="12">
    <w:abstractNumId w:val="12"/>
  </w:num>
  <w:num w:numId="13">
    <w:abstractNumId w:val="6"/>
  </w:num>
  <w:num w:numId="14">
    <w:abstractNumId w:val="13"/>
  </w:num>
  <w:num w:numId="15">
    <w:abstractNumId w:val="3"/>
  </w:num>
  <w:num w:numId="16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msan nipharat">
    <w15:presenceInfo w15:providerId="AD" w15:userId="S-1-5-21-2130219594-3302514828-2414436418-10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proofState w:spelling="clean" w:grammar="clean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6E0"/>
    <w:rsid w:val="0000171E"/>
    <w:rsid w:val="0000240F"/>
    <w:rsid w:val="0002679E"/>
    <w:rsid w:val="000306F0"/>
    <w:rsid w:val="00034CAF"/>
    <w:rsid w:val="000521A3"/>
    <w:rsid w:val="00054608"/>
    <w:rsid w:val="00065BE5"/>
    <w:rsid w:val="00070E55"/>
    <w:rsid w:val="0007227B"/>
    <w:rsid w:val="00094620"/>
    <w:rsid w:val="0009470C"/>
    <w:rsid w:val="00097367"/>
    <w:rsid w:val="000A1070"/>
    <w:rsid w:val="000A29FC"/>
    <w:rsid w:val="000B1846"/>
    <w:rsid w:val="000B3750"/>
    <w:rsid w:val="000B3A19"/>
    <w:rsid w:val="000C053A"/>
    <w:rsid w:val="000C3333"/>
    <w:rsid w:val="000D23FE"/>
    <w:rsid w:val="000D4AF0"/>
    <w:rsid w:val="000D57E7"/>
    <w:rsid w:val="000D7208"/>
    <w:rsid w:val="000E7314"/>
    <w:rsid w:val="000F5154"/>
    <w:rsid w:val="000F5CB6"/>
    <w:rsid w:val="00100BBD"/>
    <w:rsid w:val="00111874"/>
    <w:rsid w:val="00111E99"/>
    <w:rsid w:val="00112A90"/>
    <w:rsid w:val="00115EDE"/>
    <w:rsid w:val="00120525"/>
    <w:rsid w:val="00121F3D"/>
    <w:rsid w:val="001249DD"/>
    <w:rsid w:val="00126E3A"/>
    <w:rsid w:val="00130A53"/>
    <w:rsid w:val="00141221"/>
    <w:rsid w:val="0014343B"/>
    <w:rsid w:val="001440F2"/>
    <w:rsid w:val="00150622"/>
    <w:rsid w:val="00150F5E"/>
    <w:rsid w:val="0015357F"/>
    <w:rsid w:val="001605CA"/>
    <w:rsid w:val="00161E6F"/>
    <w:rsid w:val="00163E83"/>
    <w:rsid w:val="00172A44"/>
    <w:rsid w:val="00174480"/>
    <w:rsid w:val="001751D9"/>
    <w:rsid w:val="00182DD2"/>
    <w:rsid w:val="00182FA7"/>
    <w:rsid w:val="001844DA"/>
    <w:rsid w:val="00184912"/>
    <w:rsid w:val="001B4010"/>
    <w:rsid w:val="001B4206"/>
    <w:rsid w:val="001B6AA4"/>
    <w:rsid w:val="001D0426"/>
    <w:rsid w:val="001D25F6"/>
    <w:rsid w:val="001D476F"/>
    <w:rsid w:val="001E745C"/>
    <w:rsid w:val="001F5112"/>
    <w:rsid w:val="002014C2"/>
    <w:rsid w:val="00202A35"/>
    <w:rsid w:val="0022121D"/>
    <w:rsid w:val="002218B5"/>
    <w:rsid w:val="0022362C"/>
    <w:rsid w:val="00223CA0"/>
    <w:rsid w:val="002309F7"/>
    <w:rsid w:val="0024008C"/>
    <w:rsid w:val="002469AC"/>
    <w:rsid w:val="00252879"/>
    <w:rsid w:val="00252BBC"/>
    <w:rsid w:val="00255E34"/>
    <w:rsid w:val="0026001D"/>
    <w:rsid w:val="002612FD"/>
    <w:rsid w:val="00272B2B"/>
    <w:rsid w:val="00294E5E"/>
    <w:rsid w:val="00297807"/>
    <w:rsid w:val="002A260A"/>
    <w:rsid w:val="002A26E0"/>
    <w:rsid w:val="002A704F"/>
    <w:rsid w:val="002B3395"/>
    <w:rsid w:val="002D2461"/>
    <w:rsid w:val="002D387C"/>
    <w:rsid w:val="002D608F"/>
    <w:rsid w:val="002D746C"/>
    <w:rsid w:val="002E018B"/>
    <w:rsid w:val="002E22E1"/>
    <w:rsid w:val="002E730F"/>
    <w:rsid w:val="002F0BE4"/>
    <w:rsid w:val="002F45F6"/>
    <w:rsid w:val="002F573C"/>
    <w:rsid w:val="002F7AD2"/>
    <w:rsid w:val="00324F3B"/>
    <w:rsid w:val="0033399A"/>
    <w:rsid w:val="00333DA0"/>
    <w:rsid w:val="003560E4"/>
    <w:rsid w:val="00356685"/>
    <w:rsid w:val="003609BA"/>
    <w:rsid w:val="00361729"/>
    <w:rsid w:val="00364198"/>
    <w:rsid w:val="00380EF1"/>
    <w:rsid w:val="00381D9E"/>
    <w:rsid w:val="003901B1"/>
    <w:rsid w:val="003A06F7"/>
    <w:rsid w:val="003A0931"/>
    <w:rsid w:val="003A5DCB"/>
    <w:rsid w:val="003B7C45"/>
    <w:rsid w:val="003B7CC0"/>
    <w:rsid w:val="003D2A8C"/>
    <w:rsid w:val="003E2494"/>
    <w:rsid w:val="003E6967"/>
    <w:rsid w:val="003F3D98"/>
    <w:rsid w:val="003F723E"/>
    <w:rsid w:val="003F7818"/>
    <w:rsid w:val="004023F2"/>
    <w:rsid w:val="00402980"/>
    <w:rsid w:val="00423338"/>
    <w:rsid w:val="00427F23"/>
    <w:rsid w:val="00437427"/>
    <w:rsid w:val="00441919"/>
    <w:rsid w:val="0044660F"/>
    <w:rsid w:val="0045037E"/>
    <w:rsid w:val="0045156D"/>
    <w:rsid w:val="004568E1"/>
    <w:rsid w:val="004631AC"/>
    <w:rsid w:val="00467844"/>
    <w:rsid w:val="004703B5"/>
    <w:rsid w:val="00473EAA"/>
    <w:rsid w:val="004818F2"/>
    <w:rsid w:val="00484319"/>
    <w:rsid w:val="00484759"/>
    <w:rsid w:val="004A0A3E"/>
    <w:rsid w:val="004A7C14"/>
    <w:rsid w:val="004B3904"/>
    <w:rsid w:val="004B64DF"/>
    <w:rsid w:val="004B7C5D"/>
    <w:rsid w:val="004C1F70"/>
    <w:rsid w:val="004C59FA"/>
    <w:rsid w:val="004C5B3D"/>
    <w:rsid w:val="004C77F1"/>
    <w:rsid w:val="004D182F"/>
    <w:rsid w:val="004D1A7B"/>
    <w:rsid w:val="004D2F50"/>
    <w:rsid w:val="004E24A7"/>
    <w:rsid w:val="004E44B9"/>
    <w:rsid w:val="004F32CF"/>
    <w:rsid w:val="005020DB"/>
    <w:rsid w:val="00506244"/>
    <w:rsid w:val="00507A9D"/>
    <w:rsid w:val="00510EF3"/>
    <w:rsid w:val="005118A4"/>
    <w:rsid w:val="00514268"/>
    <w:rsid w:val="00520C22"/>
    <w:rsid w:val="005527A5"/>
    <w:rsid w:val="00552D85"/>
    <w:rsid w:val="005751D8"/>
    <w:rsid w:val="005864AC"/>
    <w:rsid w:val="00592155"/>
    <w:rsid w:val="005954C3"/>
    <w:rsid w:val="00596F84"/>
    <w:rsid w:val="005A283D"/>
    <w:rsid w:val="005A637E"/>
    <w:rsid w:val="005C216B"/>
    <w:rsid w:val="005C21F2"/>
    <w:rsid w:val="005C36D8"/>
    <w:rsid w:val="005C5B2C"/>
    <w:rsid w:val="005D68FF"/>
    <w:rsid w:val="005F2EF2"/>
    <w:rsid w:val="00600FB3"/>
    <w:rsid w:val="00614AD2"/>
    <w:rsid w:val="00621E9D"/>
    <w:rsid w:val="00622DDC"/>
    <w:rsid w:val="0062572F"/>
    <w:rsid w:val="006308C6"/>
    <w:rsid w:val="00634D74"/>
    <w:rsid w:val="00635093"/>
    <w:rsid w:val="006455A6"/>
    <w:rsid w:val="00646065"/>
    <w:rsid w:val="00661B59"/>
    <w:rsid w:val="0067069C"/>
    <w:rsid w:val="00673462"/>
    <w:rsid w:val="00681EE1"/>
    <w:rsid w:val="00682D12"/>
    <w:rsid w:val="00686C90"/>
    <w:rsid w:val="0069435E"/>
    <w:rsid w:val="0069480F"/>
    <w:rsid w:val="00696AF0"/>
    <w:rsid w:val="006A1345"/>
    <w:rsid w:val="006B1A9D"/>
    <w:rsid w:val="006B4F2F"/>
    <w:rsid w:val="006B57A9"/>
    <w:rsid w:val="006B5B36"/>
    <w:rsid w:val="006D3FED"/>
    <w:rsid w:val="006D476A"/>
    <w:rsid w:val="006D5FE6"/>
    <w:rsid w:val="006D6B35"/>
    <w:rsid w:val="006D7D0A"/>
    <w:rsid w:val="006E068B"/>
    <w:rsid w:val="006E3C72"/>
    <w:rsid w:val="006F67AC"/>
    <w:rsid w:val="00702733"/>
    <w:rsid w:val="00706CC3"/>
    <w:rsid w:val="00710009"/>
    <w:rsid w:val="00717822"/>
    <w:rsid w:val="00717DDF"/>
    <w:rsid w:val="00720C76"/>
    <w:rsid w:val="0075131B"/>
    <w:rsid w:val="00754FFE"/>
    <w:rsid w:val="00757274"/>
    <w:rsid w:val="00764634"/>
    <w:rsid w:val="00764CB0"/>
    <w:rsid w:val="007717E4"/>
    <w:rsid w:val="00776E6C"/>
    <w:rsid w:val="00777A0C"/>
    <w:rsid w:val="00780BC4"/>
    <w:rsid w:val="00785520"/>
    <w:rsid w:val="00792093"/>
    <w:rsid w:val="007B2710"/>
    <w:rsid w:val="007B3A82"/>
    <w:rsid w:val="007B4472"/>
    <w:rsid w:val="007B5F4B"/>
    <w:rsid w:val="007C18E5"/>
    <w:rsid w:val="007C4EE2"/>
    <w:rsid w:val="007D2AFC"/>
    <w:rsid w:val="007D66F2"/>
    <w:rsid w:val="007E7AC3"/>
    <w:rsid w:val="007F1B6B"/>
    <w:rsid w:val="007F1E24"/>
    <w:rsid w:val="007F5532"/>
    <w:rsid w:val="00805055"/>
    <w:rsid w:val="00806C79"/>
    <w:rsid w:val="0080787F"/>
    <w:rsid w:val="00811019"/>
    <w:rsid w:val="0081162F"/>
    <w:rsid w:val="00817582"/>
    <w:rsid w:val="00817872"/>
    <w:rsid w:val="00826646"/>
    <w:rsid w:val="00827705"/>
    <w:rsid w:val="00836E7D"/>
    <w:rsid w:val="00844C73"/>
    <w:rsid w:val="00851FD7"/>
    <w:rsid w:val="0085263D"/>
    <w:rsid w:val="00855E3B"/>
    <w:rsid w:val="00861032"/>
    <w:rsid w:val="008629AB"/>
    <w:rsid w:val="00872EE4"/>
    <w:rsid w:val="00875876"/>
    <w:rsid w:val="00887222"/>
    <w:rsid w:val="00895785"/>
    <w:rsid w:val="008A56E6"/>
    <w:rsid w:val="008A5A64"/>
    <w:rsid w:val="008B26F4"/>
    <w:rsid w:val="008B412F"/>
    <w:rsid w:val="008C1C0B"/>
    <w:rsid w:val="008C5D65"/>
    <w:rsid w:val="008C61BE"/>
    <w:rsid w:val="008D3497"/>
    <w:rsid w:val="008D60A1"/>
    <w:rsid w:val="008E779A"/>
    <w:rsid w:val="008F3FDD"/>
    <w:rsid w:val="008F43A5"/>
    <w:rsid w:val="008F7F7B"/>
    <w:rsid w:val="00903157"/>
    <w:rsid w:val="00910AFE"/>
    <w:rsid w:val="00912B19"/>
    <w:rsid w:val="00920592"/>
    <w:rsid w:val="00925169"/>
    <w:rsid w:val="00931387"/>
    <w:rsid w:val="00933198"/>
    <w:rsid w:val="00934A58"/>
    <w:rsid w:val="009472FF"/>
    <w:rsid w:val="009523BB"/>
    <w:rsid w:val="009564F4"/>
    <w:rsid w:val="00960A3B"/>
    <w:rsid w:val="00960F07"/>
    <w:rsid w:val="00964559"/>
    <w:rsid w:val="0096770B"/>
    <w:rsid w:val="00970F1B"/>
    <w:rsid w:val="009807AC"/>
    <w:rsid w:val="009817DD"/>
    <w:rsid w:val="00982ABF"/>
    <w:rsid w:val="00983463"/>
    <w:rsid w:val="0098481F"/>
    <w:rsid w:val="00984C9C"/>
    <w:rsid w:val="00997057"/>
    <w:rsid w:val="009A2243"/>
    <w:rsid w:val="009B03A3"/>
    <w:rsid w:val="009B21D0"/>
    <w:rsid w:val="009B7ED8"/>
    <w:rsid w:val="009C64E4"/>
    <w:rsid w:val="009C6B5B"/>
    <w:rsid w:val="009C78E2"/>
    <w:rsid w:val="009E48CE"/>
    <w:rsid w:val="009E5CE5"/>
    <w:rsid w:val="00A031B0"/>
    <w:rsid w:val="00A03EDF"/>
    <w:rsid w:val="00A04B7C"/>
    <w:rsid w:val="00A062E6"/>
    <w:rsid w:val="00A12885"/>
    <w:rsid w:val="00A303B6"/>
    <w:rsid w:val="00A34D0A"/>
    <w:rsid w:val="00A36568"/>
    <w:rsid w:val="00A374E5"/>
    <w:rsid w:val="00A41FA4"/>
    <w:rsid w:val="00A433B2"/>
    <w:rsid w:val="00A502C9"/>
    <w:rsid w:val="00A5471B"/>
    <w:rsid w:val="00A563D3"/>
    <w:rsid w:val="00A565EE"/>
    <w:rsid w:val="00A567B7"/>
    <w:rsid w:val="00A608A3"/>
    <w:rsid w:val="00A62407"/>
    <w:rsid w:val="00A7352E"/>
    <w:rsid w:val="00A80AE8"/>
    <w:rsid w:val="00A9051F"/>
    <w:rsid w:val="00AB40AB"/>
    <w:rsid w:val="00AB43A5"/>
    <w:rsid w:val="00AB5843"/>
    <w:rsid w:val="00AB63AD"/>
    <w:rsid w:val="00AC00C2"/>
    <w:rsid w:val="00AC522D"/>
    <w:rsid w:val="00AE792F"/>
    <w:rsid w:val="00AE7BE1"/>
    <w:rsid w:val="00AF6628"/>
    <w:rsid w:val="00B1787F"/>
    <w:rsid w:val="00B255E8"/>
    <w:rsid w:val="00B30335"/>
    <w:rsid w:val="00B30972"/>
    <w:rsid w:val="00B3702A"/>
    <w:rsid w:val="00B5387D"/>
    <w:rsid w:val="00B54941"/>
    <w:rsid w:val="00B57081"/>
    <w:rsid w:val="00B570AA"/>
    <w:rsid w:val="00B87C7D"/>
    <w:rsid w:val="00B90790"/>
    <w:rsid w:val="00B941EF"/>
    <w:rsid w:val="00BA1C30"/>
    <w:rsid w:val="00BA2B17"/>
    <w:rsid w:val="00BB14B1"/>
    <w:rsid w:val="00BB1A17"/>
    <w:rsid w:val="00BD6552"/>
    <w:rsid w:val="00BE0D34"/>
    <w:rsid w:val="00BE3DC6"/>
    <w:rsid w:val="00C00058"/>
    <w:rsid w:val="00C03537"/>
    <w:rsid w:val="00C0467C"/>
    <w:rsid w:val="00C07213"/>
    <w:rsid w:val="00C1298E"/>
    <w:rsid w:val="00C17B94"/>
    <w:rsid w:val="00C37840"/>
    <w:rsid w:val="00C41AD3"/>
    <w:rsid w:val="00C44A5F"/>
    <w:rsid w:val="00C4516E"/>
    <w:rsid w:val="00C50EA8"/>
    <w:rsid w:val="00C55887"/>
    <w:rsid w:val="00C625C8"/>
    <w:rsid w:val="00C62D31"/>
    <w:rsid w:val="00C71EF4"/>
    <w:rsid w:val="00C74E61"/>
    <w:rsid w:val="00C823D3"/>
    <w:rsid w:val="00C8459E"/>
    <w:rsid w:val="00C85CA2"/>
    <w:rsid w:val="00C93D58"/>
    <w:rsid w:val="00CB3466"/>
    <w:rsid w:val="00CB6427"/>
    <w:rsid w:val="00CC20A8"/>
    <w:rsid w:val="00CC402D"/>
    <w:rsid w:val="00CD50D0"/>
    <w:rsid w:val="00CE0D9A"/>
    <w:rsid w:val="00CF257B"/>
    <w:rsid w:val="00CF2B84"/>
    <w:rsid w:val="00CF44DC"/>
    <w:rsid w:val="00CF4FEC"/>
    <w:rsid w:val="00D04170"/>
    <w:rsid w:val="00D0542D"/>
    <w:rsid w:val="00D140EC"/>
    <w:rsid w:val="00D14F78"/>
    <w:rsid w:val="00D161C9"/>
    <w:rsid w:val="00D174E9"/>
    <w:rsid w:val="00D22C09"/>
    <w:rsid w:val="00D32919"/>
    <w:rsid w:val="00D336C5"/>
    <w:rsid w:val="00D33CB6"/>
    <w:rsid w:val="00D374F1"/>
    <w:rsid w:val="00D43252"/>
    <w:rsid w:val="00D43791"/>
    <w:rsid w:val="00D441B1"/>
    <w:rsid w:val="00D51451"/>
    <w:rsid w:val="00D52BAD"/>
    <w:rsid w:val="00D53177"/>
    <w:rsid w:val="00D653E9"/>
    <w:rsid w:val="00D674D9"/>
    <w:rsid w:val="00D73FED"/>
    <w:rsid w:val="00D77817"/>
    <w:rsid w:val="00D821D6"/>
    <w:rsid w:val="00D829DF"/>
    <w:rsid w:val="00DA6AC9"/>
    <w:rsid w:val="00DC1400"/>
    <w:rsid w:val="00DC143D"/>
    <w:rsid w:val="00DC2EE7"/>
    <w:rsid w:val="00DC6E87"/>
    <w:rsid w:val="00DD4993"/>
    <w:rsid w:val="00DE0039"/>
    <w:rsid w:val="00DE4CAF"/>
    <w:rsid w:val="00DF78CF"/>
    <w:rsid w:val="00E15BA7"/>
    <w:rsid w:val="00E22FFE"/>
    <w:rsid w:val="00E23520"/>
    <w:rsid w:val="00E30BC4"/>
    <w:rsid w:val="00E425BF"/>
    <w:rsid w:val="00E42A54"/>
    <w:rsid w:val="00E444E5"/>
    <w:rsid w:val="00E501F3"/>
    <w:rsid w:val="00E505B3"/>
    <w:rsid w:val="00E5340A"/>
    <w:rsid w:val="00E54D8E"/>
    <w:rsid w:val="00E57268"/>
    <w:rsid w:val="00E57CF9"/>
    <w:rsid w:val="00E66DF1"/>
    <w:rsid w:val="00E7228B"/>
    <w:rsid w:val="00E771B3"/>
    <w:rsid w:val="00E831F4"/>
    <w:rsid w:val="00E914DD"/>
    <w:rsid w:val="00E918A6"/>
    <w:rsid w:val="00EA3B47"/>
    <w:rsid w:val="00EA51AE"/>
    <w:rsid w:val="00EA7594"/>
    <w:rsid w:val="00EA7C51"/>
    <w:rsid w:val="00EB277D"/>
    <w:rsid w:val="00EB435A"/>
    <w:rsid w:val="00EC1CD1"/>
    <w:rsid w:val="00ED4EB0"/>
    <w:rsid w:val="00EE3D91"/>
    <w:rsid w:val="00EF4900"/>
    <w:rsid w:val="00F1353F"/>
    <w:rsid w:val="00F139F7"/>
    <w:rsid w:val="00F17D83"/>
    <w:rsid w:val="00F20BF0"/>
    <w:rsid w:val="00F22E23"/>
    <w:rsid w:val="00F36F2D"/>
    <w:rsid w:val="00F41FB6"/>
    <w:rsid w:val="00F433E0"/>
    <w:rsid w:val="00F45101"/>
    <w:rsid w:val="00F50314"/>
    <w:rsid w:val="00F55CA1"/>
    <w:rsid w:val="00F816FB"/>
    <w:rsid w:val="00F87892"/>
    <w:rsid w:val="00F92262"/>
    <w:rsid w:val="00FA4657"/>
    <w:rsid w:val="00FB0AB4"/>
    <w:rsid w:val="00FC3B27"/>
    <w:rsid w:val="00FD2B2C"/>
    <w:rsid w:val="00FD2D60"/>
    <w:rsid w:val="00FD5CCA"/>
    <w:rsid w:val="00FD635C"/>
    <w:rsid w:val="00FD6BDF"/>
    <w:rsid w:val="00FE02AF"/>
    <w:rsid w:val="00FE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B3099"/>
  <w15:docId w15:val="{9FF31A20-3D50-4353-AD43-B3AC38F06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A0"/>
    <w:pPr>
      <w:tabs>
        <w:tab w:val="left" w:pos="864"/>
        <w:tab w:val="left" w:pos="1224"/>
        <w:tab w:val="left" w:pos="1584"/>
      </w:tabs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9C78E2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8E2"/>
    <w:pPr>
      <w:jc w:val="thaiDistribute"/>
      <w:outlineLvl w:val="1"/>
    </w:pPr>
    <w:rPr>
      <w:rFonts w:ascii="TH SarabunPSK" w:hAnsi="TH SarabunPSK" w:cs="TH SarabunPSK"/>
      <w:b/>
      <w:bCs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85520"/>
    <w:pPr>
      <w:spacing w:after="0"/>
      <w:outlineLvl w:val="2"/>
    </w:pPr>
    <w:rPr>
      <w:b w:val="0"/>
      <w:bCs w:val="0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A26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73FE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D73FED"/>
  </w:style>
  <w:style w:type="paragraph" w:styleId="ListParagraph">
    <w:name w:val="List Paragraph"/>
    <w:basedOn w:val="Normal"/>
    <w:uiPriority w:val="34"/>
    <w:qFormat/>
    <w:rsid w:val="00AB63AD"/>
    <w:pPr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7D2AFC"/>
    <w:pPr>
      <w:spacing w:line="240" w:lineRule="auto"/>
      <w:jc w:val="center"/>
    </w:pPr>
    <w:rPr>
      <w:rFonts w:ascii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41F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FA4"/>
  </w:style>
  <w:style w:type="paragraph" w:styleId="Footer">
    <w:name w:val="footer"/>
    <w:basedOn w:val="Normal"/>
    <w:link w:val="FooterChar"/>
    <w:uiPriority w:val="99"/>
    <w:unhideWhenUsed/>
    <w:rsid w:val="00A41F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FA4"/>
  </w:style>
  <w:style w:type="character" w:customStyle="1" w:styleId="5yl5">
    <w:name w:val="_5yl5"/>
    <w:basedOn w:val="DefaultParagraphFont"/>
    <w:rsid w:val="009817DD"/>
  </w:style>
  <w:style w:type="paragraph" w:styleId="HTMLPreformatted">
    <w:name w:val="HTML Preformatted"/>
    <w:basedOn w:val="Normal"/>
    <w:link w:val="HTMLPreformattedChar"/>
    <w:uiPriority w:val="99"/>
    <w:unhideWhenUsed/>
    <w:rsid w:val="004374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742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A224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spacing w:before="120" w:after="120"/>
    </w:pPr>
    <w:rPr>
      <w:rFonts w:ascii="TH Sarabun New" w:hAnsi="TH Sarabun New" w:cs="TH Sarabun New"/>
      <w:b/>
      <w:bCs/>
      <w:cap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spacing w:after="0"/>
      <w:ind w:left="220"/>
      <w:jc w:val="center"/>
    </w:pPr>
    <w:rPr>
      <w:rFonts w:ascii="TH Sarabun New" w:hAnsi="TH Sarabun New" w:cs="TH Sarabun New"/>
      <w:smallCap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85520"/>
    <w:pPr>
      <w:tabs>
        <w:tab w:val="clear" w:pos="864"/>
        <w:tab w:val="clear" w:pos="1224"/>
        <w:tab w:val="clear" w:pos="1584"/>
        <w:tab w:val="right" w:leader="dot" w:pos="8296"/>
      </w:tabs>
      <w:spacing w:after="0"/>
      <w:ind w:left="440"/>
    </w:pPr>
    <w:rPr>
      <w:rFonts w:ascii="TH Sarabun New" w:hAnsi="TH Sarabun New" w:cs="TH Sarabun New"/>
      <w:noProof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6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8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1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3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5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760"/>
    </w:pPr>
    <w:rPr>
      <w:rFonts w:cstheme="majorBidi"/>
      <w:sz w:val="1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85520"/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EB277D"/>
    <w:pPr>
      <w:tabs>
        <w:tab w:val="clear" w:pos="864"/>
        <w:tab w:val="clear" w:pos="1224"/>
        <w:tab w:val="clear" w:pos="1584"/>
      </w:tabs>
      <w:spacing w:after="0"/>
      <w:ind w:left="440" w:hanging="440"/>
    </w:pPr>
    <w:rPr>
      <w:rFonts w:cstheme="majorBidi"/>
      <w:smallCaps/>
      <w:sz w:val="20"/>
      <w:szCs w:val="23"/>
    </w:rPr>
  </w:style>
  <w:style w:type="paragraph" w:styleId="TOCHeading">
    <w:name w:val="TOC Heading"/>
    <w:basedOn w:val="Heading1"/>
    <w:next w:val="Normal"/>
    <w:uiPriority w:val="39"/>
    <w:unhideWhenUsed/>
    <w:qFormat/>
    <w:rsid w:val="00F433E0"/>
    <w:pPr>
      <w:tabs>
        <w:tab w:val="clear" w:pos="864"/>
        <w:tab w:val="clear" w:pos="1224"/>
        <w:tab w:val="clear" w:pos="1584"/>
      </w:tabs>
      <w:spacing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B3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B36"/>
    <w:rPr>
      <w:rFonts w:ascii="Segoe UI" w:hAnsi="Segoe UI" w:cs="Angsana New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A637E"/>
    <w:rPr>
      <w:color w:val="605E5C"/>
      <w:shd w:val="clear" w:color="auto" w:fill="E1DFDD"/>
    </w:rPr>
  </w:style>
  <w:style w:type="character" w:customStyle="1" w:styleId="st">
    <w:name w:val="st"/>
    <w:basedOn w:val="DefaultParagraphFont"/>
    <w:rsid w:val="00111874"/>
  </w:style>
  <w:style w:type="character" w:styleId="Strong">
    <w:name w:val="Strong"/>
    <w:basedOn w:val="DefaultParagraphFont"/>
    <w:uiPriority w:val="22"/>
    <w:qFormat/>
    <w:rsid w:val="00DD499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80BC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2830">
          <w:marLeft w:val="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4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8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63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3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626902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9" w:color="CCCCCC"/>
                <w:bottom w:val="single" w:sz="6" w:space="0" w:color="CCCCCC"/>
                <w:right w:val="single" w:sz="6" w:space="9" w:color="CCCCCC"/>
              </w:divBdr>
              <w:divsChild>
                <w:div w:id="2098596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73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12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knowledge.autodesk.com/support/maya/learn-explore/caas/CloudHelp/cloudhelp/2015/ENU/Maya/files/Asts-Object-space-world-space-and-tangent-space-htm.html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shmoop.com/basic-geometry/three-d-prisms-cylinders-cones-spheres.html" TargetMode="External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s://www.tutorialspoint.com/webgl/webgl_introduction.htm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.tizen.org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eveloper.tizen.org/ko/development/guides/native-application/graphics/opengl%C2%AE-es/vertex-shader?langswitch=ko" TargetMode="External"/><Relationship Id="rId10" Type="http://schemas.openxmlformats.org/officeDocument/2006/relationships/image" Target="media/image3.png"/><Relationship Id="rId19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fastgraph.com/help/defining_3D_objects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679780-B749-47D2-B864-C633978A13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</Pages>
  <Words>848</Words>
  <Characters>4836</Characters>
  <Application>Microsoft Office Word</Application>
  <DocSecurity>0</DocSecurity>
  <Lines>40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Buz</dc:creator>
  <cp:keywords/>
  <dc:description/>
  <cp:lastModifiedBy>komsan nipharat</cp:lastModifiedBy>
  <cp:revision>11</cp:revision>
  <cp:lastPrinted>2019-05-16T02:17:00Z</cp:lastPrinted>
  <dcterms:created xsi:type="dcterms:W3CDTF">2019-05-16T02:18:00Z</dcterms:created>
  <dcterms:modified xsi:type="dcterms:W3CDTF">2019-09-28T06:51:00Z</dcterms:modified>
</cp:coreProperties>
</file>